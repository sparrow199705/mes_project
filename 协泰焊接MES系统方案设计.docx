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00DB96" w14:textId="77777777" w:rsidR="00442C6B" w:rsidRDefault="002F5B18">
      <w:pPr>
        <w:pStyle w:val="1"/>
        <w:jc w:val="center"/>
      </w:pPr>
      <w:r>
        <w:rPr>
          <w:rFonts w:hint="eastAsia"/>
        </w:rPr>
        <w:t>焊接MES系统方案设计</w:t>
      </w:r>
    </w:p>
    <w:p w14:paraId="14F4CD4E" w14:textId="77777777" w:rsidR="00442C6B" w:rsidRDefault="00442C6B"/>
    <w:p w14:paraId="0E74EB93" w14:textId="77777777" w:rsidR="00442C6B" w:rsidRDefault="002F5B18">
      <w:pPr>
        <w:pStyle w:val="2"/>
      </w:pPr>
      <w:r>
        <w:rPr>
          <w:rFonts w:hint="eastAsia"/>
        </w:rPr>
        <w:t>修改记录</w:t>
      </w:r>
    </w:p>
    <w:tbl>
      <w:tblPr>
        <w:tblW w:w="8245" w:type="dxa"/>
        <w:jc w:val="center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Look w:val="04A0" w:firstRow="1" w:lastRow="0" w:firstColumn="1" w:lastColumn="0" w:noHBand="0" w:noVBand="1"/>
      </w:tblPr>
      <w:tblGrid>
        <w:gridCol w:w="876"/>
        <w:gridCol w:w="1284"/>
        <w:gridCol w:w="1689"/>
        <w:gridCol w:w="4396"/>
      </w:tblGrid>
      <w:tr w:rsidR="00442C6B" w14:paraId="21FAF8A6" w14:textId="77777777">
        <w:trPr>
          <w:trHeight w:val="277"/>
          <w:jc w:val="center"/>
        </w:trPr>
        <w:tc>
          <w:tcPr>
            <w:tcW w:w="8245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67E2FC2" w14:textId="77777777" w:rsidR="00442C6B" w:rsidRDefault="002F5B18">
            <w:pPr>
              <w:jc w:val="center"/>
              <w:rPr>
                <w:rFonts w:ascii="黑体" w:eastAsia="黑体" w:hAnsi="黑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8"/>
                <w:szCs w:val="28"/>
              </w:rPr>
              <w:t>文档信息</w:t>
            </w:r>
          </w:p>
        </w:tc>
      </w:tr>
      <w:tr w:rsidR="00442C6B" w14:paraId="0E5A0035" w14:textId="77777777">
        <w:trPr>
          <w:trHeight w:val="569"/>
          <w:jc w:val="center"/>
        </w:trPr>
        <w:tc>
          <w:tcPr>
            <w:tcW w:w="8245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421C39C" w14:textId="77777777" w:rsidR="00442C6B" w:rsidRDefault="002F5B18">
            <w:pPr>
              <w:rPr>
                <w:rFonts w:ascii="黑体" w:eastAsia="黑体" w:hAnsi="黑体" w:cs="Calibri"/>
                <w:b/>
                <w:bCs/>
                <w:szCs w:val="21"/>
              </w:rPr>
            </w:pPr>
            <w:r>
              <w:rPr>
                <w:rFonts w:ascii="黑体" w:eastAsia="黑体" w:hAnsi="黑体" w:cs="Calibri" w:hint="eastAsia"/>
                <w:b/>
                <w:bCs/>
              </w:rPr>
              <w:t>文档更新记录</w:t>
            </w:r>
          </w:p>
        </w:tc>
      </w:tr>
      <w:tr w:rsidR="00442C6B" w14:paraId="215DFFE5" w14:textId="77777777">
        <w:trPr>
          <w:trHeight w:val="391"/>
          <w:jc w:val="center"/>
        </w:trPr>
        <w:tc>
          <w:tcPr>
            <w:tcW w:w="8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DC69E23" w14:textId="77777777" w:rsidR="00442C6B" w:rsidRDefault="002F5B18">
            <w:pPr>
              <w:jc w:val="center"/>
              <w:rPr>
                <w:rFonts w:ascii="宋体" w:eastAsia="宋体" w:hAnsi="宋体" w:cs="Calibri"/>
              </w:rPr>
            </w:pPr>
            <w:r>
              <w:rPr>
                <w:rFonts w:ascii="宋体" w:hAnsi="宋体" w:cs="Calibri" w:hint="eastAsia"/>
              </w:rPr>
              <w:t>版本号</w:t>
            </w:r>
          </w:p>
        </w:tc>
        <w:tc>
          <w:tcPr>
            <w:tcW w:w="1284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  <w:vAlign w:val="center"/>
          </w:tcPr>
          <w:p w14:paraId="37AD76FD" w14:textId="77777777" w:rsidR="00442C6B" w:rsidRDefault="002F5B18">
            <w:pPr>
              <w:jc w:val="center"/>
              <w:rPr>
                <w:rFonts w:ascii="宋体" w:hAnsi="宋体" w:cs="Calibri"/>
              </w:rPr>
            </w:pPr>
            <w:r>
              <w:rPr>
                <w:rFonts w:ascii="宋体" w:hAnsi="宋体" w:cs="Calibri" w:hint="eastAsia"/>
              </w:rPr>
              <w:t>日期</w:t>
            </w:r>
          </w:p>
        </w:tc>
        <w:tc>
          <w:tcPr>
            <w:tcW w:w="1689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  <w:vAlign w:val="center"/>
          </w:tcPr>
          <w:p w14:paraId="14BA8C53" w14:textId="77777777" w:rsidR="00442C6B" w:rsidRDefault="002F5B18">
            <w:pPr>
              <w:jc w:val="center"/>
              <w:rPr>
                <w:rFonts w:ascii="宋体" w:hAnsi="宋体" w:cs="Calibri"/>
              </w:rPr>
            </w:pPr>
            <w:r>
              <w:rPr>
                <w:rFonts w:ascii="宋体" w:hAnsi="宋体" w:cs="Calibri" w:hint="eastAsia"/>
              </w:rPr>
              <w:t>作者</w:t>
            </w:r>
          </w:p>
        </w:tc>
        <w:tc>
          <w:tcPr>
            <w:tcW w:w="4396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  <w:vAlign w:val="center"/>
          </w:tcPr>
          <w:p w14:paraId="53A5F968" w14:textId="77777777" w:rsidR="00442C6B" w:rsidRDefault="002F5B18">
            <w:pPr>
              <w:jc w:val="center"/>
              <w:rPr>
                <w:rFonts w:ascii="宋体" w:hAnsi="宋体" w:cs="Calibri"/>
              </w:rPr>
            </w:pPr>
            <w:r>
              <w:rPr>
                <w:rFonts w:ascii="宋体" w:hAnsi="宋体" w:cs="Calibri" w:hint="eastAsia"/>
              </w:rPr>
              <w:t>更新描述</w:t>
            </w:r>
          </w:p>
        </w:tc>
      </w:tr>
      <w:tr w:rsidR="00442C6B" w14:paraId="69A68239" w14:textId="77777777">
        <w:trPr>
          <w:trHeight w:val="355"/>
          <w:jc w:val="center"/>
        </w:trPr>
        <w:tc>
          <w:tcPr>
            <w:tcW w:w="8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E2ECA5C" w14:textId="77777777" w:rsidR="00442C6B" w:rsidRDefault="002F5B18">
            <w:pPr>
              <w:jc w:val="center"/>
              <w:rPr>
                <w:rFonts w:ascii="宋体" w:hAnsi="宋体" w:cs="Calibri"/>
              </w:rPr>
            </w:pPr>
            <w:r>
              <w:rPr>
                <w:rFonts w:ascii="宋体" w:hAnsi="宋体" w:cs="Calibri" w:hint="eastAsia"/>
              </w:rPr>
              <w:t>V1.0</w:t>
            </w:r>
          </w:p>
        </w:tc>
        <w:tc>
          <w:tcPr>
            <w:tcW w:w="1284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  <w:vAlign w:val="center"/>
          </w:tcPr>
          <w:p w14:paraId="541600EA" w14:textId="77777777" w:rsidR="00442C6B" w:rsidRDefault="002F5B18">
            <w:pPr>
              <w:jc w:val="center"/>
              <w:rPr>
                <w:rFonts w:ascii="宋体" w:hAnsi="宋体" w:cs="Calibri"/>
              </w:rPr>
            </w:pPr>
            <w:r>
              <w:rPr>
                <w:rFonts w:ascii="宋体" w:hAnsi="宋体" w:cs="Calibri" w:hint="eastAsia"/>
              </w:rPr>
              <w:t>202</w:t>
            </w:r>
            <w:r>
              <w:rPr>
                <w:rFonts w:ascii="宋体" w:hAnsi="宋体" w:cs="Calibri"/>
              </w:rPr>
              <w:t>1</w:t>
            </w:r>
            <w:r>
              <w:rPr>
                <w:rFonts w:ascii="宋体" w:hAnsi="宋体" w:cs="Calibri" w:hint="eastAsia"/>
              </w:rPr>
              <w:t>.</w:t>
            </w:r>
            <w:r>
              <w:rPr>
                <w:rFonts w:ascii="宋体" w:hAnsi="宋体" w:cs="Calibri"/>
              </w:rPr>
              <w:t>12</w:t>
            </w:r>
            <w:r>
              <w:rPr>
                <w:rFonts w:ascii="宋体" w:hAnsi="宋体" w:cs="Calibri" w:hint="eastAsia"/>
              </w:rPr>
              <w:t>.</w:t>
            </w:r>
            <w:r>
              <w:rPr>
                <w:rFonts w:ascii="宋体" w:hAnsi="宋体" w:cs="Calibri"/>
              </w:rPr>
              <w:t>21</w:t>
            </w:r>
          </w:p>
        </w:tc>
        <w:tc>
          <w:tcPr>
            <w:tcW w:w="1689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  <w:vAlign w:val="center"/>
          </w:tcPr>
          <w:p w14:paraId="6B2DF483" w14:textId="77777777" w:rsidR="00442C6B" w:rsidRDefault="002F5B18">
            <w:pPr>
              <w:jc w:val="center"/>
              <w:rPr>
                <w:rFonts w:ascii="宋体" w:hAnsi="宋体" w:cs="Calibri"/>
              </w:rPr>
            </w:pPr>
            <w:r>
              <w:rPr>
                <w:rFonts w:ascii="宋体" w:hAnsi="宋体" w:cs="Calibri" w:hint="eastAsia"/>
              </w:rPr>
              <w:t>陈志远</w:t>
            </w:r>
          </w:p>
        </w:tc>
        <w:tc>
          <w:tcPr>
            <w:tcW w:w="4396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  <w:vAlign w:val="center"/>
          </w:tcPr>
          <w:p w14:paraId="5D0A27D2" w14:textId="77777777" w:rsidR="00442C6B" w:rsidRDefault="002F5B18">
            <w:pPr>
              <w:jc w:val="left"/>
              <w:rPr>
                <w:rFonts w:ascii="宋体" w:hAnsi="宋体" w:cs="Calibri"/>
              </w:rPr>
            </w:pPr>
            <w:r>
              <w:rPr>
                <w:rFonts w:ascii="宋体" w:hAnsi="宋体" w:cs="Calibri" w:hint="eastAsia"/>
              </w:rPr>
              <w:t>创建文档</w:t>
            </w:r>
          </w:p>
        </w:tc>
      </w:tr>
      <w:tr w:rsidR="00442C6B" w14:paraId="18F9CE32" w14:textId="77777777">
        <w:trPr>
          <w:trHeight w:val="328"/>
          <w:jc w:val="center"/>
        </w:trPr>
        <w:tc>
          <w:tcPr>
            <w:tcW w:w="8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3DEA3DE" w14:textId="77777777" w:rsidR="00442C6B" w:rsidRDefault="002F5B18">
            <w:pPr>
              <w:jc w:val="center"/>
              <w:rPr>
                <w:rFonts w:ascii="宋体" w:hAnsi="宋体" w:cs="Calibri"/>
              </w:rPr>
            </w:pPr>
            <w:r>
              <w:rPr>
                <w:rFonts w:ascii="宋体" w:hAnsi="宋体" w:cs="Calibri" w:hint="eastAsia"/>
              </w:rPr>
              <w:t>V</w:t>
            </w:r>
            <w:r>
              <w:rPr>
                <w:rFonts w:ascii="宋体" w:hAnsi="宋体" w:cs="Calibri"/>
              </w:rPr>
              <w:t>1.0</w:t>
            </w:r>
          </w:p>
        </w:tc>
        <w:tc>
          <w:tcPr>
            <w:tcW w:w="1284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  <w:vAlign w:val="center"/>
          </w:tcPr>
          <w:p w14:paraId="7F414958" w14:textId="77777777" w:rsidR="00442C6B" w:rsidRDefault="002F5B18">
            <w:pPr>
              <w:jc w:val="center"/>
              <w:rPr>
                <w:rFonts w:ascii="宋体" w:hAnsi="宋体" w:cs="Calibri"/>
              </w:rPr>
            </w:pPr>
            <w:r>
              <w:rPr>
                <w:rFonts w:ascii="宋体" w:hAnsi="宋体" w:cs="Calibri" w:hint="eastAsia"/>
              </w:rPr>
              <w:t>2</w:t>
            </w:r>
            <w:r>
              <w:rPr>
                <w:rFonts w:ascii="宋体" w:hAnsi="宋体" w:cs="Calibri"/>
              </w:rPr>
              <w:t>021.01.04</w:t>
            </w:r>
          </w:p>
        </w:tc>
        <w:tc>
          <w:tcPr>
            <w:tcW w:w="1689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</w:tcPr>
          <w:p w14:paraId="06A7C309" w14:textId="77777777" w:rsidR="00442C6B" w:rsidRDefault="002F5B18">
            <w:pPr>
              <w:jc w:val="center"/>
              <w:rPr>
                <w:rFonts w:ascii="宋体" w:hAnsi="宋体" w:cs="Calibri"/>
              </w:rPr>
            </w:pPr>
            <w:r>
              <w:rPr>
                <w:rFonts w:ascii="宋体" w:hAnsi="宋体" w:cs="Calibri" w:hint="eastAsia"/>
              </w:rPr>
              <w:t>陈志远</w:t>
            </w:r>
          </w:p>
        </w:tc>
        <w:tc>
          <w:tcPr>
            <w:tcW w:w="4396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  <w:vAlign w:val="center"/>
          </w:tcPr>
          <w:p w14:paraId="6CF1F2BA" w14:textId="77777777" w:rsidR="00442C6B" w:rsidRDefault="002F5B18">
            <w:pPr>
              <w:rPr>
                <w:rFonts w:ascii="宋体" w:hAnsi="宋体" w:cs="Calibri"/>
              </w:rPr>
            </w:pPr>
            <w:r>
              <w:rPr>
                <w:rFonts w:ascii="宋体" w:hAnsi="宋体" w:cs="Calibri" w:hint="eastAsia"/>
              </w:rPr>
              <w:t>方案修正</w:t>
            </w:r>
          </w:p>
        </w:tc>
      </w:tr>
      <w:tr w:rsidR="00442C6B" w14:paraId="14304388" w14:textId="77777777">
        <w:trPr>
          <w:trHeight w:val="328"/>
          <w:jc w:val="center"/>
        </w:trPr>
        <w:tc>
          <w:tcPr>
            <w:tcW w:w="8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2681B1F" w14:textId="77777777" w:rsidR="00442C6B" w:rsidRDefault="00442C6B">
            <w:pPr>
              <w:jc w:val="center"/>
              <w:rPr>
                <w:rFonts w:ascii="宋体" w:hAnsi="宋体" w:cs="Calibri"/>
              </w:rPr>
            </w:pPr>
          </w:p>
        </w:tc>
        <w:tc>
          <w:tcPr>
            <w:tcW w:w="1284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  <w:vAlign w:val="center"/>
          </w:tcPr>
          <w:p w14:paraId="2EE54EA0" w14:textId="77777777" w:rsidR="00442C6B" w:rsidRDefault="00442C6B">
            <w:pPr>
              <w:jc w:val="center"/>
              <w:rPr>
                <w:rFonts w:ascii="宋体" w:hAnsi="宋体" w:cs="Calibri"/>
              </w:rPr>
            </w:pPr>
          </w:p>
        </w:tc>
        <w:tc>
          <w:tcPr>
            <w:tcW w:w="1689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</w:tcPr>
          <w:p w14:paraId="2E062C37" w14:textId="77777777" w:rsidR="00442C6B" w:rsidRDefault="00442C6B">
            <w:pPr>
              <w:jc w:val="center"/>
              <w:rPr>
                <w:rFonts w:ascii="宋体" w:hAnsi="宋体" w:cs="Calibri"/>
              </w:rPr>
            </w:pPr>
          </w:p>
        </w:tc>
        <w:tc>
          <w:tcPr>
            <w:tcW w:w="4396" w:type="dxa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  <w:vAlign w:val="center"/>
          </w:tcPr>
          <w:p w14:paraId="3DDAF686" w14:textId="77777777" w:rsidR="00442C6B" w:rsidRDefault="00442C6B">
            <w:pPr>
              <w:rPr>
                <w:rFonts w:ascii="宋体" w:hAnsi="宋体" w:cs="Calibri"/>
              </w:rPr>
            </w:pPr>
          </w:p>
        </w:tc>
      </w:tr>
      <w:tr w:rsidR="00442C6B" w14:paraId="57782F6B" w14:textId="77777777">
        <w:trPr>
          <w:trHeight w:val="450"/>
          <w:jc w:val="center"/>
        </w:trPr>
        <w:tc>
          <w:tcPr>
            <w:tcW w:w="8245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A9B6B83" w14:textId="77777777" w:rsidR="00442C6B" w:rsidRDefault="002F5B18">
            <w:pPr>
              <w:rPr>
                <w:rFonts w:ascii="黑体" w:eastAsia="黑体" w:hAnsi="黑体" w:cs="Calibri"/>
                <w:b/>
                <w:bCs/>
              </w:rPr>
            </w:pPr>
            <w:r>
              <w:rPr>
                <w:rFonts w:ascii="黑体" w:eastAsia="黑体" w:hAnsi="黑体" w:cs="Calibri" w:hint="eastAsia"/>
                <w:b/>
                <w:bCs/>
              </w:rPr>
              <w:t>文档审核记录</w:t>
            </w:r>
          </w:p>
        </w:tc>
      </w:tr>
      <w:tr w:rsidR="00442C6B" w14:paraId="5DBB1B5C" w14:textId="77777777">
        <w:trPr>
          <w:trHeight w:val="3449"/>
          <w:jc w:val="center"/>
        </w:trPr>
        <w:tc>
          <w:tcPr>
            <w:tcW w:w="8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8C009DE" w14:textId="77777777" w:rsidR="00442C6B" w:rsidRDefault="002F5B18">
            <w:pPr>
              <w:jc w:val="center"/>
              <w:rPr>
                <w:rFonts w:ascii="宋体" w:eastAsia="宋体" w:hAnsi="宋体" w:cs="Calibri"/>
              </w:rPr>
            </w:pPr>
            <w:r>
              <w:rPr>
                <w:rFonts w:ascii="宋体" w:hAnsi="宋体" w:cs="Calibri" w:hint="eastAsia"/>
              </w:rPr>
              <w:t>审核</w:t>
            </w:r>
          </w:p>
        </w:tc>
        <w:tc>
          <w:tcPr>
            <w:tcW w:w="7369" w:type="dxa"/>
            <w:gridSpan w:val="3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</w:tcPr>
          <w:p w14:paraId="3A475600" w14:textId="77777777" w:rsidR="00442C6B" w:rsidRDefault="00442C6B">
            <w:pPr>
              <w:jc w:val="left"/>
              <w:rPr>
                <w:rFonts w:ascii="Calibri" w:eastAsia="微软雅黑" w:hAnsi="Calibri" w:cs="Calibri"/>
              </w:rPr>
            </w:pPr>
          </w:p>
        </w:tc>
      </w:tr>
      <w:tr w:rsidR="00442C6B" w14:paraId="7ECF4B0D" w14:textId="77777777">
        <w:trPr>
          <w:trHeight w:val="3498"/>
          <w:jc w:val="center"/>
        </w:trPr>
        <w:tc>
          <w:tcPr>
            <w:tcW w:w="876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E157EB2" w14:textId="77777777" w:rsidR="00442C6B" w:rsidRDefault="002F5B18">
            <w:pPr>
              <w:jc w:val="center"/>
              <w:rPr>
                <w:rFonts w:ascii="宋体" w:eastAsia="宋体" w:hAnsi="宋体" w:cs="Calibri"/>
              </w:rPr>
            </w:pPr>
            <w:r>
              <w:rPr>
                <w:rFonts w:ascii="宋体" w:hAnsi="宋体" w:cs="Calibri" w:hint="eastAsia"/>
              </w:rPr>
              <w:t>审批</w:t>
            </w:r>
          </w:p>
        </w:tc>
        <w:tc>
          <w:tcPr>
            <w:tcW w:w="7369" w:type="dxa"/>
            <w:gridSpan w:val="3"/>
            <w:tcBorders>
              <w:top w:val="single" w:sz="2" w:space="0" w:color="auto"/>
              <w:left w:val="nil"/>
              <w:bottom w:val="single" w:sz="2" w:space="0" w:color="auto"/>
              <w:right w:val="single" w:sz="2" w:space="0" w:color="auto"/>
            </w:tcBorders>
            <w:vAlign w:val="center"/>
          </w:tcPr>
          <w:p w14:paraId="49AA708B" w14:textId="77777777" w:rsidR="00442C6B" w:rsidRDefault="00442C6B">
            <w:pPr>
              <w:jc w:val="left"/>
              <w:rPr>
                <w:rFonts w:ascii="Calibri" w:eastAsia="微软雅黑" w:hAnsi="Calibri" w:cs="Calibri"/>
              </w:rPr>
            </w:pPr>
          </w:p>
          <w:p w14:paraId="2AAC6455" w14:textId="77777777" w:rsidR="00442C6B" w:rsidRDefault="00442C6B">
            <w:pPr>
              <w:jc w:val="center"/>
              <w:rPr>
                <w:rFonts w:eastAsia="微软雅黑" w:cs="Calibri"/>
              </w:rPr>
            </w:pPr>
          </w:p>
          <w:p w14:paraId="3291D092" w14:textId="77777777" w:rsidR="00442C6B" w:rsidRDefault="00442C6B">
            <w:pPr>
              <w:jc w:val="center"/>
              <w:rPr>
                <w:rFonts w:eastAsia="微软雅黑" w:cs="Calibri"/>
              </w:rPr>
            </w:pPr>
          </w:p>
          <w:p w14:paraId="1EFB33A7" w14:textId="77777777" w:rsidR="00442C6B" w:rsidRDefault="00442C6B">
            <w:pPr>
              <w:jc w:val="center"/>
              <w:rPr>
                <w:rFonts w:eastAsia="微软雅黑" w:cs="Calibri"/>
              </w:rPr>
            </w:pPr>
          </w:p>
          <w:p w14:paraId="25F95381" w14:textId="77777777" w:rsidR="00442C6B" w:rsidRDefault="00442C6B">
            <w:pPr>
              <w:jc w:val="center"/>
              <w:rPr>
                <w:rFonts w:eastAsia="微软雅黑" w:cs="Calibri"/>
              </w:rPr>
            </w:pPr>
          </w:p>
          <w:p w14:paraId="69053A6D" w14:textId="77777777" w:rsidR="00442C6B" w:rsidRDefault="00442C6B">
            <w:pPr>
              <w:jc w:val="center"/>
              <w:rPr>
                <w:rFonts w:eastAsia="微软雅黑" w:cs="Calibri"/>
              </w:rPr>
            </w:pPr>
          </w:p>
          <w:p w14:paraId="089F5B24" w14:textId="77777777" w:rsidR="00442C6B" w:rsidRDefault="00442C6B">
            <w:pPr>
              <w:jc w:val="center"/>
              <w:rPr>
                <w:rFonts w:eastAsia="微软雅黑" w:cs="Calibri"/>
              </w:rPr>
            </w:pPr>
          </w:p>
          <w:p w14:paraId="64782B00" w14:textId="77777777" w:rsidR="00442C6B" w:rsidRDefault="00442C6B">
            <w:pPr>
              <w:jc w:val="center"/>
              <w:rPr>
                <w:rFonts w:eastAsia="微软雅黑" w:cs="Calibri"/>
              </w:rPr>
            </w:pPr>
          </w:p>
          <w:p w14:paraId="71167E4E" w14:textId="77777777" w:rsidR="00442C6B" w:rsidRDefault="00442C6B">
            <w:pPr>
              <w:jc w:val="center"/>
              <w:rPr>
                <w:rFonts w:eastAsia="微软雅黑" w:cs="Calibri"/>
              </w:rPr>
            </w:pPr>
          </w:p>
          <w:p w14:paraId="06F87857" w14:textId="77777777" w:rsidR="00442C6B" w:rsidRDefault="00442C6B">
            <w:pPr>
              <w:jc w:val="center"/>
              <w:rPr>
                <w:rFonts w:eastAsia="微软雅黑" w:cs="Calibri"/>
              </w:rPr>
            </w:pPr>
          </w:p>
          <w:p w14:paraId="052D5AC8" w14:textId="77777777" w:rsidR="00442C6B" w:rsidRDefault="00442C6B">
            <w:pPr>
              <w:jc w:val="center"/>
              <w:rPr>
                <w:rFonts w:eastAsia="微软雅黑" w:cs="Calibri"/>
              </w:rPr>
            </w:pPr>
          </w:p>
          <w:p w14:paraId="38004E79" w14:textId="77777777" w:rsidR="00442C6B" w:rsidRDefault="002F5B18">
            <w:pPr>
              <w:jc w:val="center"/>
              <w:rPr>
                <w:rFonts w:ascii="宋体" w:eastAsia="宋体" w:hAnsi="宋体" w:cs="Calibri"/>
              </w:rPr>
            </w:pPr>
            <w:r>
              <w:rPr>
                <w:rFonts w:eastAsia="微软雅黑" w:cs="Calibri" w:hint="eastAsia"/>
              </w:rPr>
              <w:t xml:space="preserve">                                 </w:t>
            </w:r>
            <w:r>
              <w:rPr>
                <w:rFonts w:ascii="宋体" w:hAnsi="宋体" w:cs="Calibri" w:hint="eastAsia"/>
              </w:rPr>
              <w:t xml:space="preserve">        </w:t>
            </w:r>
            <w:r>
              <w:rPr>
                <w:rFonts w:ascii="宋体" w:hAnsi="宋体" w:cs="Calibri" w:hint="eastAsia"/>
              </w:rPr>
              <w:t>年</w:t>
            </w:r>
            <w:r>
              <w:rPr>
                <w:rFonts w:ascii="宋体" w:hAnsi="宋体" w:cs="Calibri" w:hint="eastAsia"/>
              </w:rPr>
              <w:t xml:space="preserve">      </w:t>
            </w:r>
            <w:r>
              <w:rPr>
                <w:rFonts w:ascii="宋体" w:hAnsi="宋体" w:cs="Calibri" w:hint="eastAsia"/>
              </w:rPr>
              <w:t>月</w:t>
            </w:r>
            <w:r>
              <w:rPr>
                <w:rFonts w:ascii="宋体" w:hAnsi="宋体" w:cs="Calibri" w:hint="eastAsia"/>
              </w:rPr>
              <w:t xml:space="preserve">      </w:t>
            </w:r>
            <w:r>
              <w:rPr>
                <w:rFonts w:ascii="宋体" w:hAnsi="宋体" w:cs="Calibri" w:hint="eastAsia"/>
              </w:rPr>
              <w:t>日</w:t>
            </w:r>
          </w:p>
        </w:tc>
      </w:tr>
    </w:tbl>
    <w:p w14:paraId="717F1C6B" w14:textId="77777777" w:rsidR="00442C6B" w:rsidRDefault="00442C6B"/>
    <w:p w14:paraId="347227E3" w14:textId="77777777" w:rsidR="00442C6B" w:rsidRDefault="00442C6B"/>
    <w:p w14:paraId="1A71026A" w14:textId="77777777" w:rsidR="00442C6B" w:rsidRDefault="00442C6B"/>
    <w:p w14:paraId="7C7652E7" w14:textId="77777777" w:rsidR="00442C6B" w:rsidRDefault="002F5B18">
      <w:pPr>
        <w:pStyle w:val="2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功能概述</w:t>
      </w:r>
    </w:p>
    <w:p w14:paraId="6257632C" w14:textId="77777777" w:rsidR="00442C6B" w:rsidRDefault="002F5B18">
      <w:r>
        <w:tab/>
      </w:r>
      <w:r>
        <w:rPr>
          <w:rFonts w:hint="eastAsia"/>
        </w:rPr>
        <w:t>生产管理重点是品质高、成本低、交期快，即通常所说的QCD（Quality、Cost、Delivery Date）。焊接车间将以提质降本增效为目标，实现设备自动化和信息化两化融合，不断优化管理流程，提升管理效率。</w:t>
      </w:r>
    </w:p>
    <w:p w14:paraId="4D84878B" w14:textId="77777777" w:rsidR="00442C6B" w:rsidRDefault="002F5B18">
      <w:r>
        <w:tab/>
      </w:r>
      <w:r>
        <w:rPr>
          <w:rFonts w:hint="eastAsia"/>
        </w:rPr>
        <w:t>焊接车间在现有设备自动化的基础上，架构信息化方案，以QCD作为生产指标为问题分析对象，以</w:t>
      </w:r>
      <w:proofErr w:type="gramStart"/>
      <w:r>
        <w:rPr>
          <w:rFonts w:hint="eastAsia"/>
        </w:rPr>
        <w:t>人机料法环</w:t>
      </w:r>
      <w:proofErr w:type="gramEnd"/>
      <w:r>
        <w:rPr>
          <w:rFonts w:hint="eastAsia"/>
        </w:rPr>
        <w:t>为问题分析因素和管理对象，进行MES系统方案设计，优先实现计划管理、质量管理、设备管理、能效管理等相关的可视化功能。</w:t>
      </w:r>
    </w:p>
    <w:p w14:paraId="7050C34C" w14:textId="77777777" w:rsidR="00442C6B" w:rsidRDefault="002F5B18">
      <w:r>
        <w:rPr>
          <w:noProof/>
        </w:rPr>
        <w:drawing>
          <wp:inline distT="0" distB="0" distL="0" distR="0" wp14:anchorId="1E20E854" wp14:editId="6F7D9DAD">
            <wp:extent cx="2624455" cy="1945005"/>
            <wp:effectExtent l="0" t="0" r="4445" b="0"/>
            <wp:docPr id="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9138" cy="195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>
        <w:rPr>
          <w:noProof/>
        </w:rPr>
        <w:drawing>
          <wp:inline distT="0" distB="0" distL="0" distR="0" wp14:anchorId="4116FAC5" wp14:editId="299F3A66">
            <wp:extent cx="2008505" cy="18383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6075" cy="18544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6138B6" w14:textId="77777777" w:rsidR="00442C6B" w:rsidRDefault="002F5B18">
      <w:r>
        <w:rPr>
          <w:noProof/>
        </w:rPr>
        <w:lastRenderedPageBreak/>
        <w:drawing>
          <wp:inline distT="0" distB="0" distL="0" distR="0" wp14:anchorId="5C9024EF" wp14:editId="20E5C269">
            <wp:extent cx="4726305" cy="21564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9210" cy="21713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C992EE" w14:textId="77777777" w:rsidR="00442C6B" w:rsidRDefault="00442C6B"/>
    <w:p w14:paraId="1916951F" w14:textId="77777777" w:rsidR="00442C6B" w:rsidRDefault="002F5B18">
      <w:pPr>
        <w:pStyle w:val="2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配置数据</w:t>
      </w:r>
    </w:p>
    <w:p w14:paraId="126385E1" w14:textId="77777777" w:rsidR="00442C6B" w:rsidRDefault="002F5B18">
      <w:pPr>
        <w:pStyle w:val="3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2</w:t>
      </w:r>
      <w:r>
        <w:rPr>
          <w:rFonts w:asciiTheme="minorEastAsia" w:hAnsiTheme="minorEastAsia"/>
          <w:sz w:val="28"/>
          <w:szCs w:val="28"/>
        </w:rPr>
        <w:t xml:space="preserve">.1 </w:t>
      </w:r>
      <w:r>
        <w:rPr>
          <w:rFonts w:asciiTheme="minorEastAsia" w:hAnsiTheme="minorEastAsia" w:hint="eastAsia"/>
          <w:sz w:val="28"/>
          <w:szCs w:val="28"/>
        </w:rPr>
        <w:t>数据设置</w:t>
      </w:r>
    </w:p>
    <w:p w14:paraId="0F13C462" w14:textId="77777777" w:rsidR="00442C6B" w:rsidRDefault="002F5B18">
      <w:pPr>
        <w:pStyle w:val="4"/>
        <w:rPr>
          <w:rFonts w:asciiTheme="majorEastAsia" w:hAnsiTheme="majorEastAsia"/>
          <w:sz w:val="24"/>
          <w:szCs w:val="24"/>
        </w:rPr>
      </w:pPr>
      <w:r>
        <w:rPr>
          <w:rFonts w:asciiTheme="majorEastAsia" w:hAnsiTheme="majorEastAsia" w:hint="eastAsia"/>
          <w:sz w:val="24"/>
          <w:szCs w:val="24"/>
        </w:rPr>
        <w:t>2</w:t>
      </w:r>
      <w:r>
        <w:rPr>
          <w:rFonts w:asciiTheme="majorEastAsia" w:hAnsiTheme="majorEastAsia"/>
          <w:sz w:val="24"/>
          <w:szCs w:val="24"/>
        </w:rPr>
        <w:t xml:space="preserve">.1.1 </w:t>
      </w:r>
      <w:r>
        <w:rPr>
          <w:rFonts w:asciiTheme="majorEastAsia" w:hAnsiTheme="majorEastAsia" w:hint="eastAsia"/>
          <w:sz w:val="24"/>
          <w:szCs w:val="24"/>
        </w:rPr>
        <w:t>逻辑参数</w:t>
      </w:r>
    </w:p>
    <w:tbl>
      <w:tblPr>
        <w:tblStyle w:val="a5"/>
        <w:tblW w:w="8749" w:type="dxa"/>
        <w:tblLayout w:type="fixed"/>
        <w:tblLook w:val="04A0" w:firstRow="1" w:lastRow="0" w:firstColumn="1" w:lastColumn="0" w:noHBand="0" w:noVBand="1"/>
      </w:tblPr>
      <w:tblGrid>
        <w:gridCol w:w="2122"/>
        <w:gridCol w:w="816"/>
        <w:gridCol w:w="1026"/>
        <w:gridCol w:w="816"/>
        <w:gridCol w:w="1560"/>
        <w:gridCol w:w="1134"/>
        <w:gridCol w:w="1275"/>
      </w:tblGrid>
      <w:tr w:rsidR="00442C6B" w14:paraId="7635CCDD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1AD8F" w14:textId="77777777" w:rsidR="00442C6B" w:rsidRDefault="002F5B18">
            <w:pPr>
              <w:jc w:val="center"/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t>参数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4C0524" w14:textId="77777777" w:rsidR="00442C6B" w:rsidRDefault="002F5B18">
            <w:pPr>
              <w:jc w:val="center"/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t>描述</w:t>
            </w: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6E06C7" w14:textId="77777777" w:rsidR="00442C6B" w:rsidRDefault="002F5B18">
            <w:pPr>
              <w:jc w:val="center"/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t>类型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D06CBD1" w14:textId="77777777" w:rsidR="00442C6B" w:rsidRDefault="002F5B18">
            <w:pPr>
              <w:jc w:val="center"/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t>大小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C614BA" w14:textId="77777777" w:rsidR="00442C6B" w:rsidRDefault="002F5B18">
            <w:pPr>
              <w:jc w:val="center"/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t>取值范围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15EA87" w14:textId="77777777" w:rsidR="00442C6B" w:rsidRDefault="002F5B18">
            <w:pPr>
              <w:jc w:val="center"/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t>缺省值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DD31769" w14:textId="77777777" w:rsidR="00442C6B" w:rsidRDefault="002F5B18">
            <w:pPr>
              <w:jc w:val="center"/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t>备注</w:t>
            </w:r>
          </w:p>
        </w:tc>
      </w:tr>
      <w:tr w:rsidR="00442C6B" w14:paraId="35FF485B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1438F" w14:textId="77777777" w:rsidR="00442C6B" w:rsidRDefault="002F5B18">
            <w:pPr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t>计划监控时间间隔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0896F70" w14:textId="77777777" w:rsidR="00442C6B" w:rsidRDefault="00442C6B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84CECB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int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FDF094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4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1032565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10~60分钟，最小调整粒度为10分钟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BE8668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30分钟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8372125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界面参数</w:t>
            </w:r>
          </w:p>
        </w:tc>
      </w:tr>
      <w:tr w:rsidR="00442C6B" w14:paraId="614F6C65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7A294" w14:textId="77777777" w:rsidR="00442C6B" w:rsidRDefault="002F5B18">
            <w:pPr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t>产能单次预警应用标识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74C13C" w14:textId="77777777" w:rsidR="00442C6B" w:rsidRDefault="00442C6B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2600D9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b</w:t>
            </w: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ool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FB6DF5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B623C7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勾选</w:t>
            </w: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、</w:t>
            </w:r>
            <w:proofErr w:type="gramStart"/>
            <w:r>
              <w:rPr>
                <w:rFonts w:asciiTheme="minorEastAsia" w:hAnsiTheme="minorEastAsia" w:cs="Times New Roman"/>
                <w:kern w:val="0"/>
                <w:szCs w:val="21"/>
              </w:rPr>
              <w:t>不勾选</w:t>
            </w:r>
            <w:proofErr w:type="gramEnd"/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3873F9D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proofErr w:type="gramStart"/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勾选</w:t>
            </w:r>
            <w:proofErr w:type="gramEnd"/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6A05E53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界面参数</w:t>
            </w:r>
          </w:p>
        </w:tc>
      </w:tr>
      <w:tr w:rsidR="00442C6B" w14:paraId="47616CDF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E3B27" w14:textId="77777777" w:rsidR="00442C6B" w:rsidRDefault="002F5B18">
            <w:pPr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t>产能单次预警下限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A30268D" w14:textId="77777777" w:rsidR="00442C6B" w:rsidRDefault="00442C6B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43D1D4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float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D58D5B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4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39C9FA5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0%~100%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AA550A3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80%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1352EE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界面参数</w:t>
            </w:r>
          </w:p>
        </w:tc>
      </w:tr>
      <w:tr w:rsidR="00442C6B" w14:paraId="27FD6B1A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A7CF3" w14:textId="77777777" w:rsidR="00442C6B" w:rsidRDefault="002F5B18">
            <w:pPr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t>产能趋势预警应用标识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B88397" w14:textId="77777777" w:rsidR="00442C6B" w:rsidRDefault="00442C6B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9D27E0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bool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90F850E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704B44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勾选</w:t>
            </w: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、</w:t>
            </w:r>
            <w:proofErr w:type="gramStart"/>
            <w:r>
              <w:rPr>
                <w:rFonts w:asciiTheme="minorEastAsia" w:hAnsiTheme="minorEastAsia" w:cs="Times New Roman"/>
                <w:kern w:val="0"/>
                <w:szCs w:val="21"/>
              </w:rPr>
              <w:t>不勾选</w:t>
            </w:r>
            <w:proofErr w:type="gramEnd"/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046019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proofErr w:type="gramStart"/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勾选</w:t>
            </w:r>
            <w:proofErr w:type="gramEnd"/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0E7643D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界面参数</w:t>
            </w:r>
          </w:p>
        </w:tc>
      </w:tr>
      <w:tr w:rsidR="00442C6B" w14:paraId="3BB4AD1A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29059" w14:textId="77777777" w:rsidR="00442C6B" w:rsidRDefault="002F5B18">
            <w:pPr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t>产能趋势预警连续次数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68803F" w14:textId="77777777" w:rsidR="00442C6B" w:rsidRDefault="00442C6B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D0CC986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int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E9C1550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4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EA6CCF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1~10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05D3DBC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3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16046D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界面参数</w:t>
            </w:r>
          </w:p>
        </w:tc>
      </w:tr>
      <w:tr w:rsidR="00442C6B" w14:paraId="0D4BD9DC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1A0AE" w14:textId="77777777" w:rsidR="00442C6B" w:rsidRDefault="002F5B18">
            <w:pPr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t>产能特征预警应用标识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5DEBB5" w14:textId="77777777" w:rsidR="00442C6B" w:rsidRDefault="00442C6B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2856F2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bool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99C53BD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D453A9F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勾选</w:t>
            </w: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、</w:t>
            </w:r>
            <w:proofErr w:type="gramStart"/>
            <w:r>
              <w:rPr>
                <w:rFonts w:asciiTheme="minorEastAsia" w:hAnsiTheme="minorEastAsia" w:cs="Times New Roman"/>
                <w:kern w:val="0"/>
                <w:szCs w:val="21"/>
              </w:rPr>
              <w:t>不勾选</w:t>
            </w:r>
            <w:proofErr w:type="gramEnd"/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E6D21B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proofErr w:type="gramStart"/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勾选</w:t>
            </w:r>
            <w:proofErr w:type="gramEnd"/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91748AC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界面参数</w:t>
            </w:r>
          </w:p>
        </w:tc>
      </w:tr>
      <w:tr w:rsidR="00442C6B" w14:paraId="7D8E823C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18BA3" w14:textId="77777777" w:rsidR="00442C6B" w:rsidRDefault="002F5B18">
            <w:pPr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t>产能特征预警连续次</w:t>
            </w: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lastRenderedPageBreak/>
              <w:t>数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86C755" w14:textId="77777777" w:rsidR="00442C6B" w:rsidRDefault="00442C6B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99B68F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int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6FD6C03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4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255D52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1~10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79EF67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5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E20960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界面参数</w:t>
            </w:r>
          </w:p>
        </w:tc>
      </w:tr>
      <w:tr w:rsidR="00442C6B" w14:paraId="095AC942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73A3F" w14:textId="77777777" w:rsidR="00442C6B" w:rsidRDefault="002F5B18">
            <w:pPr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t>计划达成单次预警应用标识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EF265DD" w14:textId="77777777" w:rsidR="00442C6B" w:rsidRDefault="00442C6B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3ACD77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bool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E92393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10693F8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勾选</w:t>
            </w: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、</w:t>
            </w:r>
            <w:proofErr w:type="gramStart"/>
            <w:r>
              <w:rPr>
                <w:rFonts w:asciiTheme="minorEastAsia" w:hAnsiTheme="minorEastAsia" w:cs="Times New Roman"/>
                <w:kern w:val="0"/>
                <w:szCs w:val="21"/>
              </w:rPr>
              <w:t>不勾选</w:t>
            </w:r>
            <w:proofErr w:type="gramEnd"/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677B91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proofErr w:type="gramStart"/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勾选</w:t>
            </w:r>
            <w:proofErr w:type="gramEnd"/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0FC47CA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界面参数</w:t>
            </w:r>
          </w:p>
        </w:tc>
      </w:tr>
      <w:tr w:rsidR="00442C6B" w14:paraId="436A35E0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79747" w14:textId="77777777" w:rsidR="00442C6B" w:rsidRDefault="002F5B18">
            <w:pPr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t>计划达成单次预警下限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A388BD" w14:textId="77777777" w:rsidR="00442C6B" w:rsidRDefault="00442C6B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9C17D93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float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EFB2BBF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4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CA12D4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0%~100%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741440F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95</w:t>
            </w: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%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DDC9C6F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界面参数</w:t>
            </w:r>
          </w:p>
        </w:tc>
      </w:tr>
      <w:tr w:rsidR="00442C6B" w14:paraId="72D32126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1AD69" w14:textId="77777777" w:rsidR="00442C6B" w:rsidRDefault="002F5B18">
            <w:pPr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t>计划达成趋势预警应用标识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1868995" w14:textId="77777777" w:rsidR="00442C6B" w:rsidRDefault="00442C6B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158FD4E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bool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FA93EC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097E82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勾选</w:t>
            </w: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、</w:t>
            </w:r>
            <w:proofErr w:type="gramStart"/>
            <w:r>
              <w:rPr>
                <w:rFonts w:asciiTheme="minorEastAsia" w:hAnsiTheme="minorEastAsia" w:cs="Times New Roman"/>
                <w:kern w:val="0"/>
                <w:szCs w:val="21"/>
              </w:rPr>
              <w:t>不勾选</w:t>
            </w:r>
            <w:proofErr w:type="gramEnd"/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46F66C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proofErr w:type="gramStart"/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勾选</w:t>
            </w:r>
            <w:proofErr w:type="gramEnd"/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1688C18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界面参数</w:t>
            </w:r>
          </w:p>
        </w:tc>
      </w:tr>
      <w:tr w:rsidR="00442C6B" w14:paraId="6406DB06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BA3FF" w14:textId="77777777" w:rsidR="00442C6B" w:rsidRDefault="002F5B18">
            <w:pPr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t>计划达成预警连续次数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BF2468" w14:textId="77777777" w:rsidR="00442C6B" w:rsidRDefault="00442C6B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E4A184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int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1528D5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4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CC5217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1~10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B76069B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3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9E868BC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界面参数</w:t>
            </w:r>
          </w:p>
        </w:tc>
      </w:tr>
      <w:tr w:rsidR="00442C6B" w14:paraId="3C553FA4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D5037" w14:textId="77777777" w:rsidR="00442C6B" w:rsidRDefault="002F5B18">
            <w:pPr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t>计划达成剩余时间预警应用标识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CB426A" w14:textId="77777777" w:rsidR="00442C6B" w:rsidRDefault="00442C6B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BFE733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bool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C1571C3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DB9FE55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勾选</w:t>
            </w: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、</w:t>
            </w:r>
            <w:proofErr w:type="gramStart"/>
            <w:r>
              <w:rPr>
                <w:rFonts w:asciiTheme="minorEastAsia" w:hAnsiTheme="minorEastAsia" w:cs="Times New Roman"/>
                <w:kern w:val="0"/>
                <w:szCs w:val="21"/>
              </w:rPr>
              <w:t>不勾选</w:t>
            </w:r>
            <w:proofErr w:type="gramEnd"/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35F016E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proofErr w:type="gramStart"/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勾选</w:t>
            </w:r>
            <w:proofErr w:type="gramEnd"/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C6D138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界面参数</w:t>
            </w:r>
          </w:p>
        </w:tc>
      </w:tr>
      <w:tr w:rsidR="00442C6B" w14:paraId="6B72A3CA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73871" w14:textId="77777777" w:rsidR="00442C6B" w:rsidRDefault="002F5B18">
            <w:pPr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t>计划达成预警剩余时间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1BD13ED" w14:textId="77777777" w:rsidR="00442C6B" w:rsidRDefault="00442C6B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DB252DF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int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D2224CF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4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1EACCFA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0~12小时，最小调整粒度为30分钟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7C65A00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30</w:t>
            </w: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分钟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77A145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界面参数</w:t>
            </w:r>
          </w:p>
        </w:tc>
      </w:tr>
      <w:tr w:rsidR="00442C6B" w14:paraId="35B96E65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2606A" w14:textId="77777777" w:rsidR="00442C6B" w:rsidRDefault="002F5B18">
            <w:pPr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t>质量监控时间间隔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E3988DD" w14:textId="77777777" w:rsidR="00442C6B" w:rsidRDefault="00442C6B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4475A2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int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D617854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4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F521C5C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5~30分钟，最小调整粒度为5分钟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C16E897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10分钟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5E5A35F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界面参数</w:t>
            </w:r>
          </w:p>
        </w:tc>
      </w:tr>
      <w:tr w:rsidR="00442C6B" w14:paraId="532A36DE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CEE56" w14:textId="77777777" w:rsidR="00442C6B" w:rsidRDefault="002F5B18">
            <w:pPr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szCs w:val="21"/>
              </w:rPr>
              <w:t>质</w:t>
            </w:r>
            <w:proofErr w:type="gramStart"/>
            <w:r>
              <w:rPr>
                <w:rFonts w:asciiTheme="minorEastAsia" w:hAnsiTheme="minorEastAsia" w:cs="Times New Roman" w:hint="eastAsia"/>
                <w:b/>
                <w:bCs/>
                <w:szCs w:val="21"/>
              </w:rPr>
              <w:t>控点单次</w:t>
            </w:r>
            <w:proofErr w:type="gramEnd"/>
            <w:r>
              <w:rPr>
                <w:rFonts w:asciiTheme="minorEastAsia" w:hAnsiTheme="minorEastAsia" w:cs="Times New Roman" w:hint="eastAsia"/>
                <w:b/>
                <w:bCs/>
                <w:szCs w:val="21"/>
              </w:rPr>
              <w:t>预警应用标识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1E02452" w14:textId="77777777" w:rsidR="00442C6B" w:rsidRDefault="00442C6B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DE37C7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bool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E0EACE7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0BEB10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勾选</w:t>
            </w: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、</w:t>
            </w:r>
            <w:proofErr w:type="gramStart"/>
            <w:r>
              <w:rPr>
                <w:rFonts w:asciiTheme="minorEastAsia" w:hAnsiTheme="minorEastAsia" w:cs="Times New Roman"/>
                <w:kern w:val="0"/>
                <w:szCs w:val="21"/>
              </w:rPr>
              <w:t>不勾选</w:t>
            </w:r>
            <w:proofErr w:type="gramEnd"/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45BA26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proofErr w:type="gramStart"/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勾选</w:t>
            </w:r>
            <w:proofErr w:type="gramEnd"/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6032EE0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界面参数</w:t>
            </w:r>
          </w:p>
        </w:tc>
      </w:tr>
      <w:tr w:rsidR="00442C6B" w14:paraId="7D8E7B95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7C748" w14:textId="77777777" w:rsidR="00442C6B" w:rsidRDefault="002F5B18">
            <w:pPr>
              <w:rPr>
                <w:rFonts w:asciiTheme="minorEastAsia" w:eastAsia="宋体" w:hAnsiTheme="minorEastAsia" w:cs="Times New Roman"/>
                <w:b/>
                <w:bCs/>
                <w:szCs w:val="21"/>
              </w:rPr>
            </w:pPr>
            <w:r>
              <w:rPr>
                <w:rFonts w:asciiTheme="minorEastAsia" w:eastAsia="宋体" w:hAnsiTheme="minorEastAsia" w:cs="Times New Roman" w:hint="eastAsia"/>
                <w:b/>
                <w:bCs/>
                <w:szCs w:val="21"/>
              </w:rPr>
              <w:t>质</w:t>
            </w:r>
            <w:proofErr w:type="gramStart"/>
            <w:r>
              <w:rPr>
                <w:rFonts w:asciiTheme="minorEastAsia" w:eastAsia="宋体" w:hAnsiTheme="minorEastAsia" w:cs="Times New Roman" w:hint="eastAsia"/>
                <w:b/>
                <w:bCs/>
                <w:szCs w:val="21"/>
              </w:rPr>
              <w:t>控点单次</w:t>
            </w:r>
            <w:proofErr w:type="gramEnd"/>
            <w:r>
              <w:rPr>
                <w:rFonts w:asciiTheme="minorEastAsia" w:eastAsia="宋体" w:hAnsiTheme="minorEastAsia" w:cs="Times New Roman" w:hint="eastAsia"/>
                <w:b/>
                <w:bCs/>
                <w:szCs w:val="21"/>
              </w:rPr>
              <w:t>预警下限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F4C676" w14:textId="77777777" w:rsidR="00442C6B" w:rsidRDefault="00442C6B">
            <w:pPr>
              <w:rPr>
                <w:rFonts w:asciiTheme="minorEastAsia" w:eastAsia="宋体" w:hAnsiTheme="minorEastAsia" w:cs="Times New Roman"/>
                <w:kern w:val="0"/>
                <w:szCs w:val="21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D6E6447" w14:textId="77777777" w:rsidR="00442C6B" w:rsidRDefault="002F5B18">
            <w:pPr>
              <w:rPr>
                <w:rFonts w:asciiTheme="minorEastAsia" w:eastAsia="宋体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float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09AF3D" w14:textId="77777777" w:rsidR="00442C6B" w:rsidRDefault="002F5B18">
            <w:pPr>
              <w:rPr>
                <w:rFonts w:asciiTheme="minorEastAsia" w:eastAsia="宋体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4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194A0E3" w14:textId="77777777" w:rsidR="00442C6B" w:rsidRDefault="002F5B18">
            <w:pPr>
              <w:rPr>
                <w:rFonts w:asciiTheme="minorEastAsia" w:eastAsia="宋体" w:hAnsiTheme="minorEastAsia" w:cs="Times New Roman"/>
                <w:kern w:val="0"/>
                <w:szCs w:val="21"/>
              </w:rPr>
            </w:pPr>
            <w:r>
              <w:rPr>
                <w:rFonts w:asciiTheme="minorEastAsia" w:eastAsia="宋体" w:hAnsiTheme="minorEastAsia" w:cs="Times New Roman" w:hint="eastAsia"/>
                <w:kern w:val="0"/>
                <w:szCs w:val="21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DECE342" w14:textId="77777777" w:rsidR="00442C6B" w:rsidRDefault="002F5B18">
            <w:pPr>
              <w:rPr>
                <w:rFonts w:asciiTheme="minorEastAsia" w:eastAsia="宋体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szCs w:val="21"/>
              </w:rPr>
              <w:t>μ-</w:t>
            </w:r>
            <w:r>
              <w:rPr>
                <w:rFonts w:asciiTheme="minorEastAsia" w:hAnsiTheme="minorEastAsia" w:cs="Times New Roman"/>
                <w:szCs w:val="21"/>
              </w:rPr>
              <w:t>3</w:t>
            </w:r>
            <w:r>
              <w:rPr>
                <w:rFonts w:asciiTheme="minorEastAsia" w:hAnsiTheme="minorEastAsia" w:cs="Times New Roman" w:hint="eastAsia"/>
                <w:szCs w:val="21"/>
              </w:rPr>
              <w:t>σ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3D716B2" w14:textId="77777777" w:rsidR="00442C6B" w:rsidRDefault="002F5B18">
            <w:pPr>
              <w:rPr>
                <w:rFonts w:asciiTheme="minorEastAsia" w:eastAsia="宋体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界面参数</w:t>
            </w:r>
          </w:p>
        </w:tc>
      </w:tr>
      <w:tr w:rsidR="00442C6B" w14:paraId="7C3ABFA2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809EC" w14:textId="77777777" w:rsidR="00442C6B" w:rsidRDefault="002F5B18">
            <w:pPr>
              <w:rPr>
                <w:rFonts w:asciiTheme="minorEastAsia" w:eastAsia="宋体" w:hAnsiTheme="minorEastAsia" w:cs="Times New Roman"/>
                <w:b/>
                <w:bCs/>
                <w:szCs w:val="21"/>
              </w:rPr>
            </w:pPr>
            <w:r>
              <w:rPr>
                <w:rFonts w:asciiTheme="minorEastAsia" w:eastAsia="宋体" w:hAnsiTheme="minorEastAsia" w:cs="Times New Roman" w:hint="eastAsia"/>
                <w:b/>
                <w:bCs/>
                <w:szCs w:val="21"/>
              </w:rPr>
              <w:t>质</w:t>
            </w:r>
            <w:proofErr w:type="gramStart"/>
            <w:r>
              <w:rPr>
                <w:rFonts w:asciiTheme="minorEastAsia" w:eastAsia="宋体" w:hAnsiTheme="minorEastAsia" w:cs="Times New Roman" w:hint="eastAsia"/>
                <w:b/>
                <w:bCs/>
                <w:szCs w:val="21"/>
              </w:rPr>
              <w:t>控点单次</w:t>
            </w:r>
            <w:proofErr w:type="gramEnd"/>
            <w:r>
              <w:rPr>
                <w:rFonts w:asciiTheme="minorEastAsia" w:eastAsia="宋体" w:hAnsiTheme="minorEastAsia" w:cs="Times New Roman" w:hint="eastAsia"/>
                <w:b/>
                <w:bCs/>
                <w:szCs w:val="21"/>
              </w:rPr>
              <w:t>预警上限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1119A3F" w14:textId="77777777" w:rsidR="00442C6B" w:rsidRDefault="00442C6B">
            <w:pPr>
              <w:rPr>
                <w:rFonts w:asciiTheme="minorEastAsia" w:eastAsia="宋体" w:hAnsiTheme="minorEastAsia" w:cs="Times New Roman"/>
                <w:kern w:val="0"/>
                <w:szCs w:val="21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5731DC" w14:textId="77777777" w:rsidR="00442C6B" w:rsidRDefault="002F5B18">
            <w:pPr>
              <w:rPr>
                <w:rFonts w:asciiTheme="minorEastAsia" w:eastAsia="宋体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float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B20AFFF" w14:textId="77777777" w:rsidR="00442C6B" w:rsidRDefault="002F5B18">
            <w:pPr>
              <w:rPr>
                <w:rFonts w:asciiTheme="minorEastAsia" w:eastAsia="宋体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4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00C92C4" w14:textId="77777777" w:rsidR="00442C6B" w:rsidRDefault="002F5B18">
            <w:pPr>
              <w:rPr>
                <w:rFonts w:asciiTheme="minorEastAsia" w:eastAsia="宋体" w:hAnsiTheme="minorEastAsia" w:cs="Times New Roman"/>
                <w:kern w:val="0"/>
                <w:szCs w:val="21"/>
              </w:rPr>
            </w:pPr>
            <w:r>
              <w:rPr>
                <w:rFonts w:asciiTheme="minorEastAsia" w:eastAsia="宋体" w:hAnsiTheme="minorEastAsia" w:cs="Times New Roman" w:hint="eastAsia"/>
                <w:kern w:val="0"/>
                <w:szCs w:val="21"/>
              </w:rPr>
              <w:t>/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674DD5" w14:textId="77777777" w:rsidR="00442C6B" w:rsidRDefault="002F5B18">
            <w:pPr>
              <w:rPr>
                <w:rFonts w:asciiTheme="minorEastAsia" w:eastAsia="宋体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szCs w:val="21"/>
              </w:rPr>
              <w:t>μ+</w:t>
            </w:r>
            <w:r>
              <w:rPr>
                <w:rFonts w:asciiTheme="minorEastAsia" w:hAnsiTheme="minorEastAsia" w:cs="Times New Roman"/>
                <w:szCs w:val="21"/>
              </w:rPr>
              <w:t>3</w:t>
            </w:r>
            <w:r>
              <w:rPr>
                <w:rFonts w:asciiTheme="minorEastAsia" w:hAnsiTheme="minorEastAsia" w:cs="Times New Roman" w:hint="eastAsia"/>
                <w:szCs w:val="21"/>
              </w:rPr>
              <w:t>σ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F21BC1E" w14:textId="77777777" w:rsidR="00442C6B" w:rsidRDefault="002F5B18">
            <w:pPr>
              <w:rPr>
                <w:rFonts w:asciiTheme="minorEastAsia" w:eastAsia="宋体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界面参数</w:t>
            </w:r>
          </w:p>
        </w:tc>
      </w:tr>
      <w:tr w:rsidR="00442C6B" w14:paraId="3681759E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6AA0D" w14:textId="77777777" w:rsidR="00442C6B" w:rsidRDefault="002F5B18">
            <w:pPr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szCs w:val="21"/>
              </w:rPr>
              <w:t>质控</w:t>
            </w:r>
            <w:proofErr w:type="gramStart"/>
            <w:r>
              <w:rPr>
                <w:rFonts w:asciiTheme="minorEastAsia" w:hAnsiTheme="minorEastAsia" w:cs="Times New Roman" w:hint="eastAsia"/>
                <w:b/>
                <w:bCs/>
                <w:szCs w:val="21"/>
              </w:rPr>
              <w:t>点趋势</w:t>
            </w:r>
            <w:proofErr w:type="gramEnd"/>
            <w:r>
              <w:rPr>
                <w:rFonts w:asciiTheme="minorEastAsia" w:hAnsiTheme="minorEastAsia" w:cs="Times New Roman" w:hint="eastAsia"/>
                <w:b/>
                <w:bCs/>
                <w:szCs w:val="21"/>
              </w:rPr>
              <w:t>预警连续次数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A46ACD5" w14:textId="77777777" w:rsidR="00442C6B" w:rsidRDefault="00442C6B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6147D0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float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30CC7A3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4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C538038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3</w:t>
            </w: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~10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A6AD389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6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421DE3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界面参数</w:t>
            </w:r>
          </w:p>
        </w:tc>
      </w:tr>
      <w:tr w:rsidR="00442C6B" w14:paraId="71767829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9F44F" w14:textId="77777777" w:rsidR="00442C6B" w:rsidRDefault="002F5B18">
            <w:pPr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szCs w:val="21"/>
              </w:rPr>
              <w:t>质控</w:t>
            </w:r>
            <w:proofErr w:type="gramStart"/>
            <w:r>
              <w:rPr>
                <w:rFonts w:asciiTheme="minorEastAsia" w:hAnsiTheme="minorEastAsia" w:cs="Times New Roman" w:hint="eastAsia"/>
                <w:b/>
                <w:bCs/>
                <w:szCs w:val="21"/>
              </w:rPr>
              <w:t>点趋势</w:t>
            </w:r>
            <w:proofErr w:type="gramEnd"/>
            <w:r>
              <w:rPr>
                <w:rFonts w:asciiTheme="minorEastAsia" w:hAnsiTheme="minorEastAsia" w:cs="Times New Roman" w:hint="eastAsia"/>
                <w:b/>
                <w:bCs/>
                <w:szCs w:val="21"/>
              </w:rPr>
              <w:t>预警应用标识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6E403C" w14:textId="77777777" w:rsidR="00442C6B" w:rsidRDefault="00442C6B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2A306DA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bool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4AB6DC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55CB58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勾选</w:t>
            </w: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、</w:t>
            </w:r>
            <w:proofErr w:type="gramStart"/>
            <w:r>
              <w:rPr>
                <w:rFonts w:asciiTheme="minorEastAsia" w:hAnsiTheme="minorEastAsia" w:cs="Times New Roman"/>
                <w:kern w:val="0"/>
                <w:szCs w:val="21"/>
              </w:rPr>
              <w:t>不勾选</w:t>
            </w:r>
            <w:proofErr w:type="gramEnd"/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A66DC5E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proofErr w:type="gramStart"/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勾选</w:t>
            </w:r>
            <w:proofErr w:type="gramEnd"/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720D41E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界面参数</w:t>
            </w:r>
          </w:p>
        </w:tc>
      </w:tr>
      <w:tr w:rsidR="00442C6B" w14:paraId="1D40194C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CA0FF" w14:textId="77777777" w:rsidR="00442C6B" w:rsidRDefault="002F5B18">
            <w:pPr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szCs w:val="21"/>
              </w:rPr>
              <w:t>质控点特征预警连续次数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8E94A40" w14:textId="77777777" w:rsidR="00442C6B" w:rsidRDefault="00442C6B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D25D82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float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959F90E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4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B443BC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5</w:t>
            </w: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~</w:t>
            </w:r>
            <w:r>
              <w:rPr>
                <w:rFonts w:asciiTheme="minorEastAsia" w:hAnsiTheme="minorEastAsia" w:cs="Times New Roman"/>
                <w:kern w:val="0"/>
                <w:szCs w:val="21"/>
              </w:rPr>
              <w:t>15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975F3C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9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32D55C5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界面参数</w:t>
            </w:r>
          </w:p>
        </w:tc>
      </w:tr>
      <w:tr w:rsidR="00442C6B" w14:paraId="65C8221A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72AF6" w14:textId="77777777" w:rsidR="00442C6B" w:rsidRDefault="002F5B18">
            <w:pPr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szCs w:val="21"/>
              </w:rPr>
              <w:t>质控点特征预警应用标识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6D7FB9A" w14:textId="77777777" w:rsidR="00442C6B" w:rsidRDefault="00442C6B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6DC33C9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bool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8BB9523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5547DE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勾选</w:t>
            </w: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、</w:t>
            </w:r>
            <w:proofErr w:type="gramStart"/>
            <w:r>
              <w:rPr>
                <w:rFonts w:asciiTheme="minorEastAsia" w:hAnsiTheme="minorEastAsia" w:cs="Times New Roman"/>
                <w:kern w:val="0"/>
                <w:szCs w:val="21"/>
              </w:rPr>
              <w:t>不勾选</w:t>
            </w:r>
            <w:proofErr w:type="gramEnd"/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B2D58E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proofErr w:type="gramStart"/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勾选</w:t>
            </w:r>
            <w:proofErr w:type="gramEnd"/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B7947B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界面参数</w:t>
            </w:r>
          </w:p>
        </w:tc>
      </w:tr>
      <w:tr w:rsidR="00442C6B" w14:paraId="3BD64A6B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11D1B" w14:textId="77777777" w:rsidR="00442C6B" w:rsidRDefault="002F5B18">
            <w:pPr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lastRenderedPageBreak/>
              <w:t>不良率单次预警应用标识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6567098" w14:textId="77777777" w:rsidR="00442C6B" w:rsidRDefault="00442C6B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D2A649D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bool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E62BC5F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E13A30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勾选</w:t>
            </w: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、</w:t>
            </w:r>
            <w:proofErr w:type="gramStart"/>
            <w:r>
              <w:rPr>
                <w:rFonts w:asciiTheme="minorEastAsia" w:hAnsiTheme="minorEastAsia" w:cs="Times New Roman"/>
                <w:kern w:val="0"/>
                <w:szCs w:val="21"/>
              </w:rPr>
              <w:t>不勾选</w:t>
            </w:r>
            <w:proofErr w:type="gramEnd"/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7822DAF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proofErr w:type="gramStart"/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勾选</w:t>
            </w:r>
            <w:proofErr w:type="gramEnd"/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1F824C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界面参数</w:t>
            </w:r>
          </w:p>
        </w:tc>
      </w:tr>
      <w:tr w:rsidR="00442C6B" w14:paraId="46986F41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1B62D" w14:textId="77777777" w:rsidR="00442C6B" w:rsidRDefault="002F5B18">
            <w:pPr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t>不良率单次预警上限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E6A4E1" w14:textId="77777777" w:rsidR="00442C6B" w:rsidRDefault="00442C6B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8501EFC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float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C17BD2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4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B7EBB3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0%~10%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DA05A7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2%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E17800E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界面参数</w:t>
            </w:r>
          </w:p>
        </w:tc>
      </w:tr>
      <w:tr w:rsidR="00442C6B" w14:paraId="72800774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0E61B" w14:textId="77777777" w:rsidR="00442C6B" w:rsidRDefault="002F5B18">
            <w:pPr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t>不良率趋势预警应用标识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B87D51" w14:textId="77777777" w:rsidR="00442C6B" w:rsidRDefault="00442C6B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4AC484C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bool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05E441B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679800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勾选</w:t>
            </w: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、</w:t>
            </w:r>
            <w:proofErr w:type="gramStart"/>
            <w:r>
              <w:rPr>
                <w:rFonts w:asciiTheme="minorEastAsia" w:hAnsiTheme="minorEastAsia" w:cs="Times New Roman"/>
                <w:kern w:val="0"/>
                <w:szCs w:val="21"/>
              </w:rPr>
              <w:t>不勾选</w:t>
            </w:r>
            <w:proofErr w:type="gramEnd"/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03F09D2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proofErr w:type="gramStart"/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勾选</w:t>
            </w:r>
            <w:proofErr w:type="gramEnd"/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68A49E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界面参数</w:t>
            </w:r>
          </w:p>
        </w:tc>
      </w:tr>
      <w:tr w:rsidR="00442C6B" w14:paraId="3928E378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AE6FA" w14:textId="77777777" w:rsidR="00442C6B" w:rsidRDefault="002F5B18">
            <w:pPr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t>不良率趋势预警连续次数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6BC5C9" w14:textId="77777777" w:rsidR="00442C6B" w:rsidRDefault="00442C6B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08F7601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int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AAED0DD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4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8F9995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1~10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303C72A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3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FC6E86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界面参数</w:t>
            </w:r>
          </w:p>
        </w:tc>
      </w:tr>
      <w:tr w:rsidR="00442C6B" w14:paraId="68C23D2C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B55CC" w14:textId="77777777" w:rsidR="00442C6B" w:rsidRDefault="002F5B18">
            <w:pPr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t>不良率趋势预警上限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8075FD4" w14:textId="77777777" w:rsidR="00442C6B" w:rsidRDefault="00442C6B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DF4376F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float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CFF7B10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4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020D134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0%~10%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06A12A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1%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61A9F7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界面参数</w:t>
            </w:r>
          </w:p>
        </w:tc>
      </w:tr>
      <w:tr w:rsidR="00442C6B" w14:paraId="7139F228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1B605" w14:textId="77777777" w:rsidR="00442C6B" w:rsidRDefault="002F5B18">
            <w:pPr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t>不良率特征预警应用标识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A0D362" w14:textId="77777777" w:rsidR="00442C6B" w:rsidRDefault="00442C6B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EDA09ED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bool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BBB333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D67DDF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勾选</w:t>
            </w: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、</w:t>
            </w:r>
            <w:proofErr w:type="gramStart"/>
            <w:r>
              <w:rPr>
                <w:rFonts w:asciiTheme="minorEastAsia" w:hAnsiTheme="minorEastAsia" w:cs="Times New Roman"/>
                <w:kern w:val="0"/>
                <w:szCs w:val="21"/>
              </w:rPr>
              <w:t>不勾选</w:t>
            </w:r>
            <w:proofErr w:type="gramEnd"/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3A7C5C2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勾选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65A4C9D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界面参数</w:t>
            </w:r>
          </w:p>
        </w:tc>
      </w:tr>
      <w:tr w:rsidR="00442C6B" w14:paraId="0A7E2F4F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BE18A" w14:textId="77777777" w:rsidR="00442C6B" w:rsidRDefault="002F5B18">
            <w:pPr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t>不良率特征预警连续次数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DD85275" w14:textId="77777777" w:rsidR="00442C6B" w:rsidRDefault="00442C6B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EE03ED9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int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BD7FDD9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4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3240C8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1~10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AEBEF0E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3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83EC0FB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界面参数</w:t>
            </w:r>
          </w:p>
        </w:tc>
      </w:tr>
      <w:tr w:rsidR="00442C6B" w14:paraId="138DFA06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9A02D" w14:textId="77777777" w:rsidR="00442C6B" w:rsidRDefault="002F5B18">
            <w:pPr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t>不良率特征预警上限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EB293DA" w14:textId="77777777" w:rsidR="00442C6B" w:rsidRDefault="00442C6B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DEB9D4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float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28BFD97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4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8C6233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0%~10%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9FF7ED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1.5%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EF6F7D1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界面参数</w:t>
            </w:r>
          </w:p>
        </w:tc>
      </w:tr>
      <w:tr w:rsidR="00442C6B" w14:paraId="592199D6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D7DA3" w14:textId="77777777" w:rsidR="00442C6B" w:rsidRDefault="002F5B18">
            <w:pPr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t>监控时间段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889BEAB" w14:textId="77777777" w:rsidR="00442C6B" w:rsidRDefault="00442C6B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64618A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v</w:t>
            </w:r>
            <w:r>
              <w:rPr>
                <w:rFonts w:asciiTheme="minorEastAsia" w:hAnsiTheme="minorEastAsia" w:cs="Times New Roman"/>
                <w:kern w:val="0"/>
                <w:szCs w:val="21"/>
              </w:rPr>
              <w:t>archar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0FEC68B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50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913B369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复选</w:t>
            </w: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：</w:t>
            </w:r>
          </w:p>
          <w:p w14:paraId="03D6B929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0 - 00:00~01:00</w:t>
            </w:r>
          </w:p>
          <w:p w14:paraId="5F8A10AA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 xml:space="preserve">1 </w:t>
            </w:r>
            <w:r>
              <w:rPr>
                <w:rFonts w:asciiTheme="minorEastAsia" w:hAnsiTheme="minorEastAsia" w:cs="Times New Roman"/>
                <w:kern w:val="0"/>
                <w:szCs w:val="21"/>
              </w:rPr>
              <w:t>-</w:t>
            </w: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 xml:space="preserve"> 01:00~02:00</w:t>
            </w:r>
          </w:p>
          <w:p w14:paraId="4EAE417E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…</w:t>
            </w:r>
          </w:p>
          <w:p w14:paraId="0E1362A8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 xml:space="preserve">23 </w:t>
            </w:r>
            <w:r>
              <w:rPr>
                <w:rFonts w:asciiTheme="minorEastAsia" w:hAnsiTheme="minorEastAsia" w:cs="Times New Roman"/>
                <w:kern w:val="0"/>
                <w:szCs w:val="21"/>
              </w:rPr>
              <w:t>- 23:00~00:00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BC7F61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0;1;2;3;4;5;6;7;8;9;10;11;12;13;14;15;16;17;18;19;20;21;22;23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6F767F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界面参数</w:t>
            </w:r>
          </w:p>
        </w:tc>
      </w:tr>
      <w:tr w:rsidR="00442C6B" w14:paraId="0974898F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78D51" w14:textId="77777777" w:rsidR="00442C6B" w:rsidRDefault="002F5B18">
            <w:pPr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t>单日工作时长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954FD1" w14:textId="77777777" w:rsidR="00442C6B" w:rsidRDefault="00442C6B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623D446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float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79368FB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4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2F4013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0~24，不为0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B9D90B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24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CC8410D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后台参数</w:t>
            </w:r>
          </w:p>
        </w:tc>
      </w:tr>
      <w:tr w:rsidR="00442C6B" w14:paraId="5F55F3A8" w14:textId="77777777"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DF3C3" w14:textId="77777777" w:rsidR="00442C6B" w:rsidRDefault="002F5B18">
            <w:pPr>
              <w:rPr>
                <w:rFonts w:asciiTheme="minorEastAsia" w:hAnsiTheme="minorEastAsia" w:cs="Times New Roman"/>
                <w:b/>
                <w:bCs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b/>
                <w:bCs/>
                <w:kern w:val="0"/>
                <w:szCs w:val="21"/>
              </w:rPr>
              <w:t>车间：责任人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0D5E40" w14:textId="77777777" w:rsidR="00442C6B" w:rsidRDefault="00442C6B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</w:p>
        </w:tc>
        <w:tc>
          <w:tcPr>
            <w:tcW w:w="10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9E591FF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varchar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71EA7D3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20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E19085E" w14:textId="77777777" w:rsidR="00442C6B" w:rsidRDefault="00442C6B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162D944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/>
                <w:kern w:val="0"/>
                <w:szCs w:val="21"/>
              </w:rPr>
              <w:t>空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35B463" w14:textId="77777777" w:rsidR="00442C6B" w:rsidRDefault="002F5B18">
            <w:pPr>
              <w:rPr>
                <w:rFonts w:asciiTheme="minorEastAsia" w:hAnsiTheme="minorEastAsia" w:cs="Times New Roman"/>
                <w:kern w:val="0"/>
                <w:szCs w:val="21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1"/>
              </w:rPr>
              <w:t>后台参数</w:t>
            </w:r>
          </w:p>
        </w:tc>
      </w:tr>
    </w:tbl>
    <w:p w14:paraId="7F716EFC" w14:textId="77777777" w:rsidR="00442C6B" w:rsidRDefault="00442C6B"/>
    <w:p w14:paraId="3DBBBC86" w14:textId="77777777" w:rsidR="00442C6B" w:rsidRDefault="002F5B18">
      <w:pPr>
        <w:pStyle w:val="4"/>
        <w:rPr>
          <w:rFonts w:asciiTheme="majorEastAsia" w:hAnsiTheme="majorEastAsia"/>
          <w:sz w:val="24"/>
          <w:szCs w:val="24"/>
        </w:rPr>
      </w:pPr>
      <w:r>
        <w:rPr>
          <w:rFonts w:asciiTheme="majorEastAsia" w:hAnsiTheme="majorEastAsia" w:hint="eastAsia"/>
          <w:sz w:val="24"/>
          <w:szCs w:val="24"/>
        </w:rPr>
        <w:t>2</w:t>
      </w:r>
      <w:r>
        <w:rPr>
          <w:rFonts w:asciiTheme="majorEastAsia" w:hAnsiTheme="majorEastAsia"/>
          <w:sz w:val="24"/>
          <w:szCs w:val="24"/>
        </w:rPr>
        <w:t xml:space="preserve">.1.2 </w:t>
      </w:r>
      <w:r>
        <w:rPr>
          <w:rFonts w:asciiTheme="majorEastAsia" w:hAnsiTheme="majorEastAsia" w:hint="eastAsia"/>
          <w:sz w:val="24"/>
          <w:szCs w:val="24"/>
        </w:rPr>
        <w:t>设备生产计划</w:t>
      </w:r>
    </w:p>
    <w:tbl>
      <w:tblPr>
        <w:tblW w:w="5382" w:type="dxa"/>
        <w:tblLook w:val="04A0" w:firstRow="1" w:lastRow="0" w:firstColumn="1" w:lastColumn="0" w:noHBand="0" w:noVBand="1"/>
      </w:tblPr>
      <w:tblGrid>
        <w:gridCol w:w="897"/>
        <w:gridCol w:w="897"/>
        <w:gridCol w:w="897"/>
        <w:gridCol w:w="897"/>
        <w:gridCol w:w="897"/>
        <w:gridCol w:w="897"/>
      </w:tblGrid>
      <w:tr w:rsidR="00442C6B" w14:paraId="51ECA84F" w14:textId="77777777">
        <w:trPr>
          <w:trHeight w:val="280"/>
        </w:trPr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63C27A3" w14:textId="77777777" w:rsidR="00442C6B" w:rsidRDefault="002F5B18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16"/>
                <w:szCs w:val="16"/>
              </w:rPr>
              <w:t>设备编号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CC97294" w14:textId="77777777" w:rsidR="00442C6B" w:rsidRDefault="002F5B18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16"/>
                <w:szCs w:val="16"/>
              </w:rPr>
              <w:t>设备名称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3D73DA" w14:textId="77777777" w:rsidR="00442C6B" w:rsidRDefault="002F5B18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16"/>
                <w:szCs w:val="16"/>
              </w:rPr>
              <w:t>物料编码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92551A" w14:textId="77777777" w:rsidR="00442C6B" w:rsidRDefault="002F5B18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16"/>
                <w:szCs w:val="16"/>
              </w:rPr>
              <w:t>物料名称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D7974B" w14:textId="77777777" w:rsidR="00442C6B" w:rsidRDefault="002F5B18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16"/>
                <w:szCs w:val="16"/>
              </w:rPr>
              <w:t>有效标识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D3F1B7" w14:textId="77777777" w:rsidR="00442C6B" w:rsidRDefault="002F5B18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16"/>
                <w:szCs w:val="16"/>
              </w:rPr>
              <w:t>修改时间</w:t>
            </w:r>
          </w:p>
        </w:tc>
      </w:tr>
      <w:tr w:rsidR="00442C6B" w14:paraId="6A7FEB12" w14:textId="77777777">
        <w:trPr>
          <w:trHeight w:val="280"/>
        </w:trPr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F01CCB1" w14:textId="77777777" w:rsidR="00442C6B" w:rsidRDefault="00442C6B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3169505" w14:textId="77777777" w:rsidR="00442C6B" w:rsidRDefault="00442C6B">
            <w:pPr>
              <w:widowControl/>
              <w:spacing w:line="240" w:lineRule="auto"/>
              <w:jc w:val="right"/>
              <w:rPr>
                <w:rFonts w:asciiTheme="minorEastAsia" w:hAnsiTheme="minorEastAsia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5F97E4" w14:textId="77777777" w:rsidR="00442C6B" w:rsidRDefault="00442C6B">
            <w:pPr>
              <w:widowControl/>
              <w:spacing w:line="240" w:lineRule="auto"/>
              <w:jc w:val="right"/>
              <w:rPr>
                <w:rFonts w:asciiTheme="minorEastAsia" w:hAnsiTheme="minorEastAsia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2CCB7" w14:textId="77777777" w:rsidR="00442C6B" w:rsidRDefault="00442C6B">
            <w:pPr>
              <w:widowControl/>
              <w:spacing w:line="240" w:lineRule="auto"/>
              <w:jc w:val="right"/>
              <w:rPr>
                <w:rFonts w:asciiTheme="minorEastAsia" w:hAnsiTheme="minorEastAsia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844C84" w14:textId="77777777" w:rsidR="00442C6B" w:rsidRDefault="00442C6B">
            <w:pPr>
              <w:widowControl/>
              <w:spacing w:line="240" w:lineRule="auto"/>
              <w:jc w:val="right"/>
              <w:rPr>
                <w:rFonts w:asciiTheme="minorEastAsia" w:hAnsiTheme="minorEastAsia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83B18" w14:textId="77777777" w:rsidR="00442C6B" w:rsidRDefault="00442C6B">
            <w:pPr>
              <w:widowControl/>
              <w:spacing w:line="240" w:lineRule="auto"/>
              <w:jc w:val="right"/>
              <w:rPr>
                <w:rFonts w:asciiTheme="minorEastAsia" w:hAnsiTheme="minorEastAsia" w:cs="宋体"/>
                <w:color w:val="000000"/>
                <w:kern w:val="0"/>
                <w:sz w:val="16"/>
                <w:szCs w:val="16"/>
              </w:rPr>
            </w:pPr>
          </w:p>
        </w:tc>
      </w:tr>
    </w:tbl>
    <w:p w14:paraId="486A0C32" w14:textId="77777777" w:rsidR="00442C6B" w:rsidRDefault="00442C6B"/>
    <w:p w14:paraId="2762C144" w14:textId="77777777" w:rsidR="00442C6B" w:rsidRDefault="00442C6B"/>
    <w:p w14:paraId="129D2526" w14:textId="77777777" w:rsidR="00442C6B" w:rsidRDefault="002F5B18">
      <w:pPr>
        <w:pStyle w:val="3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2</w:t>
      </w:r>
      <w:r>
        <w:rPr>
          <w:rFonts w:asciiTheme="minorEastAsia" w:hAnsiTheme="minorEastAsia"/>
          <w:sz w:val="28"/>
          <w:szCs w:val="28"/>
        </w:rPr>
        <w:t xml:space="preserve">.2 </w:t>
      </w:r>
      <w:r>
        <w:rPr>
          <w:rFonts w:asciiTheme="minorEastAsia" w:hAnsiTheme="minorEastAsia" w:hint="eastAsia"/>
          <w:sz w:val="28"/>
          <w:szCs w:val="28"/>
        </w:rPr>
        <w:t>主数据</w:t>
      </w:r>
    </w:p>
    <w:p w14:paraId="31A6D54F" w14:textId="77777777" w:rsidR="00442C6B" w:rsidRDefault="002F5B18">
      <w:pPr>
        <w:pStyle w:val="4"/>
        <w:rPr>
          <w:rFonts w:asciiTheme="majorEastAsia" w:hAnsiTheme="majorEastAsia"/>
          <w:sz w:val="24"/>
          <w:szCs w:val="24"/>
        </w:rPr>
      </w:pPr>
      <w:r>
        <w:rPr>
          <w:rFonts w:asciiTheme="majorEastAsia" w:hAnsiTheme="majorEastAsia" w:hint="eastAsia"/>
          <w:sz w:val="24"/>
          <w:szCs w:val="24"/>
        </w:rPr>
        <w:t>2</w:t>
      </w:r>
      <w:r>
        <w:rPr>
          <w:rFonts w:asciiTheme="majorEastAsia" w:hAnsiTheme="majorEastAsia"/>
          <w:sz w:val="24"/>
          <w:szCs w:val="24"/>
        </w:rPr>
        <w:t>.2</w:t>
      </w:r>
      <w:r>
        <w:rPr>
          <w:rFonts w:asciiTheme="majorEastAsia" w:hAnsiTheme="majorEastAsia" w:hint="eastAsia"/>
          <w:sz w:val="24"/>
          <w:szCs w:val="24"/>
        </w:rPr>
        <w:t>.</w:t>
      </w:r>
      <w:r>
        <w:rPr>
          <w:rFonts w:asciiTheme="majorEastAsia" w:hAnsiTheme="majorEastAsia"/>
          <w:sz w:val="24"/>
          <w:szCs w:val="24"/>
        </w:rPr>
        <w:t xml:space="preserve">1 </w:t>
      </w:r>
      <w:r>
        <w:rPr>
          <w:rFonts w:asciiTheme="majorEastAsia" w:hAnsiTheme="majorEastAsia" w:hint="eastAsia"/>
          <w:sz w:val="24"/>
          <w:szCs w:val="24"/>
        </w:rPr>
        <w:t>物料编码</w:t>
      </w:r>
    </w:p>
    <w:tbl>
      <w:tblPr>
        <w:tblW w:w="2691" w:type="dxa"/>
        <w:tblLook w:val="04A0" w:firstRow="1" w:lastRow="0" w:firstColumn="1" w:lastColumn="0" w:noHBand="0" w:noVBand="1"/>
      </w:tblPr>
      <w:tblGrid>
        <w:gridCol w:w="897"/>
        <w:gridCol w:w="897"/>
        <w:gridCol w:w="897"/>
      </w:tblGrid>
      <w:tr w:rsidR="00442C6B" w14:paraId="209547AF" w14:textId="77777777">
        <w:trPr>
          <w:trHeight w:val="280"/>
        </w:trPr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851FB82" w14:textId="77777777" w:rsidR="00442C6B" w:rsidRDefault="002F5B18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16"/>
                <w:szCs w:val="16"/>
              </w:rPr>
              <w:t>物料编码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C2A92D4" w14:textId="77777777" w:rsidR="00442C6B" w:rsidRDefault="002F5B18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16"/>
                <w:szCs w:val="16"/>
              </w:rPr>
              <w:t>物料名称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4F985E" w14:textId="77777777" w:rsidR="00442C6B" w:rsidRDefault="002F5B18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16"/>
                <w:szCs w:val="16"/>
              </w:rPr>
              <w:t>物料类型</w:t>
            </w:r>
          </w:p>
        </w:tc>
      </w:tr>
      <w:tr w:rsidR="00442C6B" w14:paraId="6DAD3CBD" w14:textId="77777777">
        <w:trPr>
          <w:trHeight w:val="280"/>
        </w:trPr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9EBD008" w14:textId="77777777" w:rsidR="00442C6B" w:rsidRDefault="00442C6B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6987304" w14:textId="77777777" w:rsidR="00442C6B" w:rsidRDefault="00442C6B">
            <w:pPr>
              <w:widowControl/>
              <w:spacing w:line="240" w:lineRule="auto"/>
              <w:jc w:val="right"/>
              <w:rPr>
                <w:rFonts w:asciiTheme="minorEastAsia" w:hAnsiTheme="minorEastAsia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10518" w14:textId="77777777" w:rsidR="00442C6B" w:rsidRDefault="00442C6B">
            <w:pPr>
              <w:widowControl/>
              <w:spacing w:line="240" w:lineRule="auto"/>
              <w:jc w:val="right"/>
              <w:rPr>
                <w:rFonts w:asciiTheme="minorEastAsia" w:hAnsiTheme="minorEastAsia" w:cs="宋体"/>
                <w:color w:val="000000"/>
                <w:kern w:val="0"/>
                <w:sz w:val="16"/>
                <w:szCs w:val="16"/>
              </w:rPr>
            </w:pPr>
          </w:p>
        </w:tc>
      </w:tr>
    </w:tbl>
    <w:p w14:paraId="2A000264" w14:textId="77777777" w:rsidR="00442C6B" w:rsidRDefault="00442C6B"/>
    <w:p w14:paraId="5D68872D" w14:textId="77777777" w:rsidR="00442C6B" w:rsidRDefault="002F5B18">
      <w:pPr>
        <w:pStyle w:val="4"/>
        <w:rPr>
          <w:rFonts w:asciiTheme="majorEastAsia" w:hAnsiTheme="majorEastAsia"/>
          <w:sz w:val="24"/>
          <w:szCs w:val="24"/>
        </w:rPr>
      </w:pPr>
      <w:r>
        <w:rPr>
          <w:rFonts w:asciiTheme="majorEastAsia" w:hAnsiTheme="majorEastAsia" w:hint="eastAsia"/>
          <w:sz w:val="24"/>
          <w:szCs w:val="24"/>
        </w:rPr>
        <w:t>2</w:t>
      </w:r>
      <w:r>
        <w:rPr>
          <w:rFonts w:asciiTheme="majorEastAsia" w:hAnsiTheme="majorEastAsia"/>
          <w:sz w:val="24"/>
          <w:szCs w:val="24"/>
        </w:rPr>
        <w:t>.2</w:t>
      </w:r>
      <w:r>
        <w:rPr>
          <w:rFonts w:asciiTheme="majorEastAsia" w:hAnsiTheme="majorEastAsia" w:hint="eastAsia"/>
          <w:sz w:val="24"/>
          <w:szCs w:val="24"/>
        </w:rPr>
        <w:t>.</w:t>
      </w:r>
      <w:r>
        <w:rPr>
          <w:rFonts w:asciiTheme="majorEastAsia" w:hAnsiTheme="majorEastAsia"/>
          <w:sz w:val="24"/>
          <w:szCs w:val="24"/>
        </w:rPr>
        <w:t xml:space="preserve">2 </w:t>
      </w:r>
      <w:r>
        <w:rPr>
          <w:rFonts w:asciiTheme="majorEastAsia" w:hAnsiTheme="majorEastAsia" w:hint="eastAsia"/>
          <w:sz w:val="24"/>
          <w:szCs w:val="24"/>
        </w:rPr>
        <w:t>设备编码</w:t>
      </w:r>
    </w:p>
    <w:tbl>
      <w:tblPr>
        <w:tblW w:w="2691" w:type="dxa"/>
        <w:tblLook w:val="04A0" w:firstRow="1" w:lastRow="0" w:firstColumn="1" w:lastColumn="0" w:noHBand="0" w:noVBand="1"/>
      </w:tblPr>
      <w:tblGrid>
        <w:gridCol w:w="897"/>
        <w:gridCol w:w="897"/>
        <w:gridCol w:w="897"/>
      </w:tblGrid>
      <w:tr w:rsidR="00442C6B" w14:paraId="7C2E5A85" w14:textId="77777777">
        <w:trPr>
          <w:trHeight w:val="280"/>
        </w:trPr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E16A2D1" w14:textId="77777777" w:rsidR="00442C6B" w:rsidRDefault="002F5B18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16"/>
                <w:szCs w:val="16"/>
              </w:rPr>
              <w:t>设备编码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570DAC2" w14:textId="77777777" w:rsidR="00442C6B" w:rsidRDefault="002F5B18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16"/>
                <w:szCs w:val="16"/>
              </w:rPr>
              <w:t>设备名称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50C1C" w14:textId="77777777" w:rsidR="00442C6B" w:rsidRDefault="002F5B18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16"/>
                <w:szCs w:val="16"/>
              </w:rPr>
              <w:t>设备类型</w:t>
            </w:r>
          </w:p>
        </w:tc>
      </w:tr>
      <w:tr w:rsidR="00442C6B" w14:paraId="2B65D383" w14:textId="77777777">
        <w:trPr>
          <w:trHeight w:val="280"/>
        </w:trPr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953A40B" w14:textId="77777777" w:rsidR="00442C6B" w:rsidRDefault="00442C6B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8C8FA10" w14:textId="77777777" w:rsidR="00442C6B" w:rsidRDefault="00442C6B">
            <w:pPr>
              <w:widowControl/>
              <w:spacing w:line="240" w:lineRule="auto"/>
              <w:jc w:val="right"/>
              <w:rPr>
                <w:rFonts w:asciiTheme="minorEastAsia" w:hAnsiTheme="minorEastAsia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2DF6E8" w14:textId="77777777" w:rsidR="00442C6B" w:rsidRDefault="00442C6B">
            <w:pPr>
              <w:widowControl/>
              <w:spacing w:line="240" w:lineRule="auto"/>
              <w:jc w:val="right"/>
              <w:rPr>
                <w:rFonts w:asciiTheme="minorEastAsia" w:hAnsiTheme="minorEastAsia" w:cs="宋体"/>
                <w:color w:val="000000"/>
                <w:kern w:val="0"/>
                <w:sz w:val="16"/>
                <w:szCs w:val="16"/>
              </w:rPr>
            </w:pPr>
          </w:p>
        </w:tc>
      </w:tr>
    </w:tbl>
    <w:p w14:paraId="7C700906" w14:textId="77777777" w:rsidR="00442C6B" w:rsidRDefault="00442C6B"/>
    <w:p w14:paraId="71173379" w14:textId="77777777" w:rsidR="00442C6B" w:rsidRDefault="002F5B18">
      <w:pPr>
        <w:pStyle w:val="3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2</w:t>
      </w:r>
      <w:r>
        <w:rPr>
          <w:rFonts w:asciiTheme="minorEastAsia" w:hAnsiTheme="minorEastAsia"/>
          <w:sz w:val="28"/>
          <w:szCs w:val="28"/>
        </w:rPr>
        <w:t xml:space="preserve">.3 </w:t>
      </w:r>
      <w:r>
        <w:rPr>
          <w:rFonts w:asciiTheme="minorEastAsia" w:hAnsiTheme="minorEastAsia" w:hint="eastAsia"/>
          <w:sz w:val="28"/>
          <w:szCs w:val="28"/>
        </w:rPr>
        <w:t>资产编号</w:t>
      </w:r>
    </w:p>
    <w:p w14:paraId="221E9262" w14:textId="77777777" w:rsidR="00442C6B" w:rsidRDefault="002F5B18">
      <w:pPr>
        <w:pStyle w:val="4"/>
        <w:rPr>
          <w:rFonts w:asciiTheme="majorEastAsia" w:hAnsiTheme="majorEastAsia"/>
          <w:sz w:val="22"/>
          <w:szCs w:val="22"/>
        </w:rPr>
      </w:pPr>
      <w:r>
        <w:rPr>
          <w:rFonts w:asciiTheme="majorEastAsia" w:hAnsiTheme="majorEastAsia" w:hint="eastAsia"/>
          <w:sz w:val="24"/>
          <w:szCs w:val="24"/>
        </w:rPr>
        <w:t>2</w:t>
      </w:r>
      <w:r>
        <w:rPr>
          <w:rFonts w:asciiTheme="majorEastAsia" w:hAnsiTheme="majorEastAsia"/>
          <w:sz w:val="24"/>
          <w:szCs w:val="24"/>
        </w:rPr>
        <w:t xml:space="preserve">.3.1 </w:t>
      </w:r>
      <w:r>
        <w:rPr>
          <w:rFonts w:asciiTheme="majorEastAsia" w:hAnsiTheme="majorEastAsia" w:hint="eastAsia"/>
          <w:sz w:val="24"/>
          <w:szCs w:val="24"/>
        </w:rPr>
        <w:t>设备编号</w:t>
      </w:r>
    </w:p>
    <w:tbl>
      <w:tblPr>
        <w:tblW w:w="3588" w:type="dxa"/>
        <w:tblLook w:val="04A0" w:firstRow="1" w:lastRow="0" w:firstColumn="1" w:lastColumn="0" w:noHBand="0" w:noVBand="1"/>
      </w:tblPr>
      <w:tblGrid>
        <w:gridCol w:w="897"/>
        <w:gridCol w:w="897"/>
        <w:gridCol w:w="897"/>
        <w:gridCol w:w="897"/>
      </w:tblGrid>
      <w:tr w:rsidR="00442C6B" w14:paraId="68080FC5" w14:textId="77777777">
        <w:trPr>
          <w:trHeight w:val="280"/>
        </w:trPr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9E282F6" w14:textId="77777777" w:rsidR="00442C6B" w:rsidRDefault="002F5B18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16"/>
                <w:szCs w:val="16"/>
              </w:rPr>
              <w:t>设备编号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C6C42C" w14:textId="77777777" w:rsidR="00442C6B" w:rsidRDefault="002F5B18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16"/>
                <w:szCs w:val="16"/>
              </w:rPr>
              <w:t>设备编码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160BDA6" w14:textId="77777777" w:rsidR="00442C6B" w:rsidRDefault="002F5B18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16"/>
                <w:szCs w:val="16"/>
              </w:rPr>
              <w:t>设备名称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587834" w14:textId="77777777" w:rsidR="00442C6B" w:rsidRDefault="002F5B18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16"/>
                <w:szCs w:val="16"/>
              </w:rPr>
              <w:t>设备位置</w:t>
            </w:r>
          </w:p>
        </w:tc>
      </w:tr>
      <w:tr w:rsidR="00442C6B" w14:paraId="4C02B243" w14:textId="77777777">
        <w:trPr>
          <w:trHeight w:val="280"/>
        </w:trPr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851F134" w14:textId="77777777" w:rsidR="00442C6B" w:rsidRDefault="00442C6B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9F1C4E" w14:textId="77777777" w:rsidR="00442C6B" w:rsidRDefault="00442C6B">
            <w:pPr>
              <w:widowControl/>
              <w:spacing w:line="240" w:lineRule="auto"/>
              <w:jc w:val="right"/>
              <w:rPr>
                <w:rFonts w:asciiTheme="minorEastAsia" w:hAnsiTheme="minorEastAsia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50D8997" w14:textId="77777777" w:rsidR="00442C6B" w:rsidRDefault="00442C6B">
            <w:pPr>
              <w:widowControl/>
              <w:spacing w:line="240" w:lineRule="auto"/>
              <w:jc w:val="right"/>
              <w:rPr>
                <w:rFonts w:asciiTheme="minorEastAsia" w:hAnsiTheme="minorEastAsia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645AF8" w14:textId="77777777" w:rsidR="00442C6B" w:rsidRDefault="00442C6B">
            <w:pPr>
              <w:widowControl/>
              <w:spacing w:line="240" w:lineRule="auto"/>
              <w:jc w:val="right"/>
              <w:rPr>
                <w:rFonts w:asciiTheme="minorEastAsia" w:hAnsiTheme="minorEastAsia" w:cs="宋体"/>
                <w:color w:val="000000"/>
                <w:kern w:val="0"/>
                <w:sz w:val="16"/>
                <w:szCs w:val="16"/>
              </w:rPr>
            </w:pPr>
          </w:p>
        </w:tc>
      </w:tr>
    </w:tbl>
    <w:p w14:paraId="1E7D89D6" w14:textId="77777777" w:rsidR="00442C6B" w:rsidRDefault="00442C6B"/>
    <w:p w14:paraId="511D93E2" w14:textId="77777777" w:rsidR="00442C6B" w:rsidRDefault="002F5B18">
      <w:pPr>
        <w:pStyle w:val="3"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2</w:t>
      </w:r>
      <w:r>
        <w:rPr>
          <w:rFonts w:asciiTheme="minorEastAsia" w:hAnsiTheme="minorEastAsia"/>
          <w:sz w:val="28"/>
          <w:szCs w:val="28"/>
        </w:rPr>
        <w:t xml:space="preserve">.4 </w:t>
      </w:r>
      <w:r>
        <w:rPr>
          <w:rFonts w:asciiTheme="minorEastAsia" w:hAnsiTheme="minorEastAsia" w:hint="eastAsia"/>
          <w:sz w:val="28"/>
          <w:szCs w:val="28"/>
        </w:rPr>
        <w:t>规则编码</w:t>
      </w:r>
    </w:p>
    <w:p w14:paraId="76BF2754" w14:textId="77777777" w:rsidR="00442C6B" w:rsidRDefault="002F5B18">
      <w:pPr>
        <w:pStyle w:val="4"/>
        <w:rPr>
          <w:rFonts w:asciiTheme="majorEastAsia" w:hAnsiTheme="majorEastAsia"/>
          <w:sz w:val="24"/>
          <w:szCs w:val="24"/>
        </w:rPr>
      </w:pPr>
      <w:r>
        <w:rPr>
          <w:rFonts w:asciiTheme="majorEastAsia" w:hAnsiTheme="majorEastAsia" w:hint="eastAsia"/>
          <w:sz w:val="24"/>
          <w:szCs w:val="24"/>
        </w:rPr>
        <w:t>2</w:t>
      </w:r>
      <w:r>
        <w:rPr>
          <w:rFonts w:asciiTheme="majorEastAsia" w:hAnsiTheme="majorEastAsia"/>
          <w:sz w:val="24"/>
          <w:szCs w:val="24"/>
        </w:rPr>
        <w:t>.4</w:t>
      </w:r>
      <w:r>
        <w:rPr>
          <w:rFonts w:asciiTheme="majorEastAsia" w:hAnsiTheme="majorEastAsia" w:hint="eastAsia"/>
          <w:sz w:val="24"/>
          <w:szCs w:val="24"/>
        </w:rPr>
        <w:t>.</w:t>
      </w:r>
      <w:r>
        <w:rPr>
          <w:rFonts w:asciiTheme="majorEastAsia" w:hAnsiTheme="majorEastAsia"/>
          <w:sz w:val="24"/>
          <w:szCs w:val="24"/>
        </w:rPr>
        <w:t xml:space="preserve">1 </w:t>
      </w:r>
      <w:r>
        <w:rPr>
          <w:rFonts w:asciiTheme="majorEastAsia" w:hAnsiTheme="majorEastAsia" w:hint="eastAsia"/>
          <w:sz w:val="24"/>
          <w:szCs w:val="24"/>
        </w:rPr>
        <w:t>报警编码</w:t>
      </w:r>
    </w:p>
    <w:tbl>
      <w:tblPr>
        <w:tblW w:w="8784" w:type="dxa"/>
        <w:tblLook w:val="04A0" w:firstRow="1" w:lastRow="0" w:firstColumn="1" w:lastColumn="0" w:noHBand="0" w:noVBand="1"/>
      </w:tblPr>
      <w:tblGrid>
        <w:gridCol w:w="897"/>
        <w:gridCol w:w="897"/>
        <w:gridCol w:w="897"/>
        <w:gridCol w:w="897"/>
        <w:gridCol w:w="897"/>
        <w:gridCol w:w="1322"/>
        <w:gridCol w:w="1471"/>
        <w:gridCol w:w="1677"/>
      </w:tblGrid>
      <w:tr w:rsidR="00442C6B" w14:paraId="1C335772" w14:textId="77777777">
        <w:trPr>
          <w:trHeight w:val="280"/>
        </w:trPr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E54C6BE" w14:textId="77777777" w:rsidR="00442C6B" w:rsidRDefault="002F5B18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16"/>
                <w:szCs w:val="16"/>
              </w:rPr>
              <w:t>信息类型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5591900" w14:textId="77777777" w:rsidR="00442C6B" w:rsidRDefault="002F5B18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16"/>
                <w:szCs w:val="16"/>
              </w:rPr>
              <w:t>设备迭代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620F4C2" w14:textId="77777777" w:rsidR="00442C6B" w:rsidRDefault="002F5B18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16"/>
                <w:szCs w:val="16"/>
              </w:rPr>
              <w:t>设备类型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95A9590" w14:textId="77777777" w:rsidR="00442C6B" w:rsidRDefault="002F5B18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16"/>
                <w:szCs w:val="16"/>
              </w:rPr>
              <w:t>设备部件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3287C0C" w14:textId="77777777" w:rsidR="00442C6B" w:rsidRDefault="002F5B18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16"/>
                <w:szCs w:val="16"/>
              </w:rPr>
              <w:t>报警类型</w:t>
            </w:r>
          </w:p>
        </w:tc>
        <w:tc>
          <w:tcPr>
            <w:tcW w:w="1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32B9DD2" w14:textId="77777777" w:rsidR="00442C6B" w:rsidRDefault="002F5B18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16"/>
                <w:szCs w:val="16"/>
              </w:rPr>
              <w:t>故障信息编号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B524361" w14:textId="77777777" w:rsidR="00442C6B" w:rsidRDefault="002F5B18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16"/>
                <w:szCs w:val="16"/>
              </w:rPr>
              <w:t>报警编码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DEF9BA7" w14:textId="77777777" w:rsidR="00442C6B" w:rsidRDefault="002F5B18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16"/>
                <w:szCs w:val="16"/>
              </w:rPr>
              <w:t>报警描述</w:t>
            </w:r>
          </w:p>
        </w:tc>
      </w:tr>
      <w:tr w:rsidR="00442C6B" w14:paraId="130659B1" w14:textId="77777777">
        <w:trPr>
          <w:trHeight w:val="280"/>
        </w:trPr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8AE7AF7" w14:textId="77777777" w:rsidR="00442C6B" w:rsidRDefault="002F5B18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Theme="minorEastAsia" w:hAnsiTheme="minorEastAsia" w:cs="宋体" w:hint="eastAsia"/>
                <w:color w:val="000000"/>
                <w:kern w:val="0"/>
                <w:sz w:val="16"/>
                <w:szCs w:val="16"/>
              </w:rPr>
              <w:t>FT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8B04BAB" w14:textId="77777777" w:rsidR="00442C6B" w:rsidRDefault="002F5B18">
            <w:pPr>
              <w:widowControl/>
              <w:spacing w:line="240" w:lineRule="auto"/>
              <w:jc w:val="right"/>
              <w:rPr>
                <w:rFonts w:asciiTheme="minorEastAsia" w:hAnsiTheme="minorEastAsia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Theme="minorEastAsia" w:hAnsiTheme="minorEastAsia" w:cs="宋体" w:hint="eastAsia"/>
                <w:color w:val="000000"/>
                <w:kern w:val="0"/>
                <w:sz w:val="16"/>
                <w:szCs w:val="16"/>
              </w:rPr>
              <w:t>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E53B55C" w14:textId="77777777" w:rsidR="00442C6B" w:rsidRDefault="002F5B18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Theme="minorEastAsia" w:hAnsiTheme="minorEastAsia" w:cs="宋体" w:hint="eastAsia"/>
                <w:color w:val="000000"/>
                <w:kern w:val="0"/>
                <w:sz w:val="16"/>
                <w:szCs w:val="16"/>
              </w:rPr>
              <w:t>001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C618D3F" w14:textId="77777777" w:rsidR="00442C6B" w:rsidRDefault="002F5B18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Theme="minorEastAsia" w:hAnsiTheme="minorEastAsia" w:cs="宋体" w:hint="eastAsia"/>
                <w:color w:val="000000"/>
                <w:kern w:val="0"/>
                <w:sz w:val="16"/>
                <w:szCs w:val="16"/>
              </w:rPr>
              <w:t>001</w:t>
            </w:r>
          </w:p>
        </w:tc>
        <w:tc>
          <w:tcPr>
            <w:tcW w:w="8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574896B" w14:textId="77777777" w:rsidR="00442C6B" w:rsidRDefault="002F5B18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Theme="minorEastAsia" w:hAnsiTheme="minorEastAsia" w:cs="宋体" w:hint="eastAsia"/>
                <w:color w:val="000000"/>
                <w:kern w:val="0"/>
                <w:sz w:val="16"/>
                <w:szCs w:val="16"/>
              </w:rPr>
              <w:t>001</w:t>
            </w:r>
          </w:p>
        </w:tc>
        <w:tc>
          <w:tcPr>
            <w:tcW w:w="1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2C8BE7E" w14:textId="77777777" w:rsidR="00442C6B" w:rsidRDefault="002F5B18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Theme="minorEastAsia" w:hAnsiTheme="minorEastAsia" w:cs="宋体" w:hint="eastAsia"/>
                <w:color w:val="000000"/>
                <w:kern w:val="0"/>
                <w:sz w:val="16"/>
                <w:szCs w:val="16"/>
              </w:rPr>
              <w:t>001</w:t>
            </w:r>
          </w:p>
        </w:tc>
        <w:tc>
          <w:tcPr>
            <w:tcW w:w="1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A409B8D" w14:textId="77777777" w:rsidR="00442C6B" w:rsidRDefault="002F5B18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Theme="minorEastAsia" w:hAnsiTheme="minorEastAsia" w:cs="宋体" w:hint="eastAsia"/>
                <w:color w:val="000000"/>
                <w:kern w:val="0"/>
                <w:sz w:val="16"/>
                <w:szCs w:val="16"/>
              </w:rPr>
              <w:t>FT1001001001001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B9C3767" w14:textId="77777777" w:rsidR="00442C6B" w:rsidRDefault="00442C6B">
            <w:pPr>
              <w:widowControl/>
              <w:spacing w:line="240" w:lineRule="auto"/>
              <w:jc w:val="left"/>
              <w:rPr>
                <w:rFonts w:asciiTheme="minorEastAsia" w:hAnsiTheme="minorEastAsia" w:cs="宋体"/>
                <w:color w:val="000000"/>
                <w:kern w:val="0"/>
                <w:sz w:val="16"/>
                <w:szCs w:val="16"/>
              </w:rPr>
            </w:pPr>
          </w:p>
        </w:tc>
      </w:tr>
    </w:tbl>
    <w:p w14:paraId="75AB84A9" w14:textId="77777777" w:rsidR="00442C6B" w:rsidRDefault="00442C6B"/>
    <w:p w14:paraId="500D2B6C" w14:textId="77777777" w:rsidR="00442C6B" w:rsidRDefault="002F5B18">
      <w:pPr>
        <w:pStyle w:val="4"/>
        <w:rPr>
          <w:rFonts w:asciiTheme="majorEastAsia" w:hAnsiTheme="majorEastAsia"/>
          <w:sz w:val="24"/>
          <w:szCs w:val="24"/>
        </w:rPr>
      </w:pPr>
      <w:r>
        <w:rPr>
          <w:rFonts w:asciiTheme="majorEastAsia" w:hAnsiTheme="majorEastAsia" w:hint="eastAsia"/>
          <w:sz w:val="24"/>
          <w:szCs w:val="24"/>
        </w:rPr>
        <w:t>2</w:t>
      </w:r>
      <w:r>
        <w:rPr>
          <w:rFonts w:asciiTheme="majorEastAsia" w:hAnsiTheme="majorEastAsia"/>
          <w:sz w:val="24"/>
          <w:szCs w:val="24"/>
        </w:rPr>
        <w:t xml:space="preserve">.4.2 </w:t>
      </w:r>
      <w:r>
        <w:rPr>
          <w:rFonts w:asciiTheme="majorEastAsia" w:hAnsiTheme="majorEastAsia" w:hint="eastAsia"/>
          <w:sz w:val="24"/>
          <w:szCs w:val="24"/>
        </w:rPr>
        <w:t>预警编码</w:t>
      </w:r>
    </w:p>
    <w:tbl>
      <w:tblPr>
        <w:tblW w:w="8010" w:type="dxa"/>
        <w:tblLook w:val="04A0" w:firstRow="1" w:lastRow="0" w:firstColumn="1" w:lastColumn="0" w:noHBand="0" w:noVBand="1"/>
      </w:tblPr>
      <w:tblGrid>
        <w:gridCol w:w="1080"/>
        <w:gridCol w:w="1080"/>
        <w:gridCol w:w="1260"/>
        <w:gridCol w:w="1530"/>
        <w:gridCol w:w="1530"/>
        <w:gridCol w:w="1530"/>
      </w:tblGrid>
      <w:tr w:rsidR="00442C6B" w14:paraId="10FA594E" w14:textId="77777777">
        <w:trPr>
          <w:trHeight w:val="280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447BAF5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6"/>
                <w:szCs w:val="16"/>
              </w:rPr>
              <w:t>信息类型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EDC11FB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6"/>
                <w:szCs w:val="16"/>
              </w:rPr>
              <w:t>预警类别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BAAC73E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6"/>
                <w:szCs w:val="16"/>
              </w:rPr>
              <w:t>预警类型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1AA4F25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6"/>
                <w:szCs w:val="16"/>
              </w:rPr>
              <w:t>预警信息编码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DAB0C11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6"/>
                <w:szCs w:val="16"/>
              </w:rPr>
              <w:t>预警编码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5FAC8E8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6"/>
                <w:szCs w:val="16"/>
              </w:rPr>
              <w:t>预警描述</w:t>
            </w:r>
          </w:p>
        </w:tc>
      </w:tr>
      <w:tr w:rsidR="00442C6B" w14:paraId="16E942A3" w14:textId="77777777">
        <w:trPr>
          <w:trHeight w:val="280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F40C3D3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6"/>
                <w:szCs w:val="16"/>
              </w:rPr>
              <w:lastRenderedPageBreak/>
              <w:t>WN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2A5623A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6"/>
                <w:szCs w:val="16"/>
              </w:rPr>
              <w:t>01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DB60630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6"/>
                <w:szCs w:val="16"/>
              </w:rPr>
              <w:t>001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B184558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6"/>
                <w:szCs w:val="16"/>
              </w:rPr>
              <w:t>001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D28F5A5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6"/>
                <w:szCs w:val="16"/>
              </w:rPr>
              <w:t>WN01001001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7648904" w14:textId="77777777" w:rsidR="00442C6B" w:rsidRDefault="00442C6B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16"/>
                <w:szCs w:val="16"/>
              </w:rPr>
            </w:pPr>
          </w:p>
        </w:tc>
      </w:tr>
    </w:tbl>
    <w:p w14:paraId="0DAE1513" w14:textId="77777777" w:rsidR="00442C6B" w:rsidRDefault="00442C6B"/>
    <w:p w14:paraId="6A6B33AB" w14:textId="77777777" w:rsidR="00442C6B" w:rsidRDefault="002F5B18">
      <w:pPr>
        <w:pStyle w:val="4"/>
        <w:rPr>
          <w:rFonts w:asciiTheme="majorEastAsia" w:hAnsiTheme="majorEastAsia"/>
          <w:sz w:val="24"/>
          <w:szCs w:val="24"/>
        </w:rPr>
      </w:pPr>
      <w:r>
        <w:rPr>
          <w:rFonts w:asciiTheme="majorEastAsia" w:hAnsiTheme="majorEastAsia" w:hint="eastAsia"/>
          <w:sz w:val="24"/>
          <w:szCs w:val="24"/>
        </w:rPr>
        <w:t>2</w:t>
      </w:r>
      <w:r>
        <w:rPr>
          <w:rFonts w:asciiTheme="majorEastAsia" w:hAnsiTheme="majorEastAsia"/>
          <w:sz w:val="24"/>
          <w:szCs w:val="24"/>
        </w:rPr>
        <w:t xml:space="preserve">.4.3 </w:t>
      </w:r>
      <w:r>
        <w:rPr>
          <w:rFonts w:asciiTheme="majorEastAsia" w:hAnsiTheme="majorEastAsia" w:hint="eastAsia"/>
          <w:sz w:val="24"/>
          <w:szCs w:val="24"/>
        </w:rPr>
        <w:t>预测编码</w:t>
      </w:r>
    </w:p>
    <w:tbl>
      <w:tblPr>
        <w:tblW w:w="8010" w:type="dxa"/>
        <w:tblLook w:val="04A0" w:firstRow="1" w:lastRow="0" w:firstColumn="1" w:lastColumn="0" w:noHBand="0" w:noVBand="1"/>
      </w:tblPr>
      <w:tblGrid>
        <w:gridCol w:w="1080"/>
        <w:gridCol w:w="1080"/>
        <w:gridCol w:w="1260"/>
        <w:gridCol w:w="1530"/>
        <w:gridCol w:w="1530"/>
        <w:gridCol w:w="1530"/>
      </w:tblGrid>
      <w:tr w:rsidR="00442C6B" w14:paraId="026092E8" w14:textId="77777777">
        <w:trPr>
          <w:trHeight w:val="280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DAA290C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6"/>
                <w:szCs w:val="16"/>
              </w:rPr>
              <w:t>信息类型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3F589D9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6"/>
                <w:szCs w:val="16"/>
              </w:rPr>
              <w:t>预测类别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DB63787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6"/>
                <w:szCs w:val="16"/>
              </w:rPr>
              <w:t>预测类型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27D0CE3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6"/>
                <w:szCs w:val="16"/>
              </w:rPr>
              <w:t>预测信息编码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26427F2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6"/>
                <w:szCs w:val="16"/>
              </w:rPr>
              <w:t>预测编码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75D53B1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6"/>
                <w:szCs w:val="16"/>
              </w:rPr>
              <w:t>预测描述</w:t>
            </w:r>
          </w:p>
        </w:tc>
      </w:tr>
      <w:tr w:rsidR="00442C6B" w14:paraId="270EB292" w14:textId="77777777">
        <w:trPr>
          <w:trHeight w:val="280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DF08D72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6"/>
                <w:szCs w:val="16"/>
              </w:rPr>
              <w:t>FC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06F2CFA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6"/>
                <w:szCs w:val="16"/>
              </w:rPr>
              <w:t>01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1D4624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6"/>
                <w:szCs w:val="16"/>
              </w:rPr>
              <w:t>001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218AC51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6"/>
                <w:szCs w:val="16"/>
              </w:rPr>
              <w:t>001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7978615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6"/>
                <w:szCs w:val="16"/>
              </w:rPr>
              <w:t>FC01001001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AFF8143" w14:textId="77777777" w:rsidR="00442C6B" w:rsidRDefault="00442C6B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16"/>
                <w:szCs w:val="16"/>
              </w:rPr>
            </w:pPr>
          </w:p>
        </w:tc>
      </w:tr>
    </w:tbl>
    <w:p w14:paraId="79E54C99" w14:textId="77777777" w:rsidR="00442C6B" w:rsidRDefault="00442C6B"/>
    <w:p w14:paraId="6CB8874F" w14:textId="77777777" w:rsidR="00442C6B" w:rsidRDefault="002F5B18">
      <w:pPr>
        <w:pStyle w:val="4"/>
        <w:rPr>
          <w:rFonts w:asciiTheme="majorEastAsia" w:hAnsiTheme="majorEastAsia"/>
          <w:sz w:val="24"/>
          <w:szCs w:val="24"/>
        </w:rPr>
      </w:pPr>
      <w:r>
        <w:rPr>
          <w:rFonts w:asciiTheme="majorEastAsia" w:hAnsiTheme="majorEastAsia" w:hint="eastAsia"/>
          <w:sz w:val="24"/>
          <w:szCs w:val="24"/>
        </w:rPr>
        <w:t>2</w:t>
      </w:r>
      <w:r>
        <w:rPr>
          <w:rFonts w:asciiTheme="majorEastAsia" w:hAnsiTheme="majorEastAsia"/>
          <w:sz w:val="24"/>
          <w:szCs w:val="24"/>
        </w:rPr>
        <w:t xml:space="preserve">.4.4 </w:t>
      </w:r>
      <w:r>
        <w:rPr>
          <w:rFonts w:asciiTheme="majorEastAsia" w:hAnsiTheme="majorEastAsia" w:hint="eastAsia"/>
          <w:sz w:val="24"/>
          <w:szCs w:val="24"/>
        </w:rPr>
        <w:t>问题编码</w:t>
      </w:r>
    </w:p>
    <w:tbl>
      <w:tblPr>
        <w:tblW w:w="8010" w:type="dxa"/>
        <w:tblLook w:val="04A0" w:firstRow="1" w:lastRow="0" w:firstColumn="1" w:lastColumn="0" w:noHBand="0" w:noVBand="1"/>
      </w:tblPr>
      <w:tblGrid>
        <w:gridCol w:w="1080"/>
        <w:gridCol w:w="1080"/>
        <w:gridCol w:w="1260"/>
        <w:gridCol w:w="1530"/>
        <w:gridCol w:w="1530"/>
        <w:gridCol w:w="1530"/>
      </w:tblGrid>
      <w:tr w:rsidR="00442C6B" w14:paraId="68902237" w14:textId="77777777">
        <w:trPr>
          <w:trHeight w:val="280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E2BDA1B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6"/>
                <w:szCs w:val="16"/>
              </w:rPr>
              <w:t>信息类型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35B3A1D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6"/>
                <w:szCs w:val="16"/>
              </w:rPr>
              <w:t>问题类别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0DD15191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6"/>
                <w:szCs w:val="16"/>
              </w:rPr>
              <w:t>问题类型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232D1DD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6"/>
                <w:szCs w:val="16"/>
              </w:rPr>
              <w:t>问题信息编码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2A9C8E0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6"/>
                <w:szCs w:val="16"/>
              </w:rPr>
              <w:t>问题编码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68C1F0E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6"/>
                <w:szCs w:val="16"/>
              </w:rPr>
              <w:t>问题描述</w:t>
            </w:r>
          </w:p>
        </w:tc>
      </w:tr>
      <w:tr w:rsidR="00442C6B" w14:paraId="4D5C1503" w14:textId="77777777">
        <w:trPr>
          <w:trHeight w:val="280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C7D98C7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6"/>
                <w:szCs w:val="16"/>
              </w:rPr>
              <w:t>RS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95B13B5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6"/>
                <w:szCs w:val="16"/>
              </w:rPr>
              <w:t>01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36100C0D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6"/>
                <w:szCs w:val="16"/>
              </w:rPr>
              <w:t>001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0AB2DF5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6"/>
                <w:szCs w:val="16"/>
              </w:rPr>
              <w:t>001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20EE4AC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6"/>
                <w:szCs w:val="16"/>
              </w:rPr>
              <w:t>RS01001001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70677E10" w14:textId="77777777" w:rsidR="00442C6B" w:rsidRDefault="00442C6B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16"/>
                <w:szCs w:val="16"/>
              </w:rPr>
            </w:pPr>
          </w:p>
        </w:tc>
      </w:tr>
    </w:tbl>
    <w:p w14:paraId="609EEED4" w14:textId="77777777" w:rsidR="00442C6B" w:rsidRDefault="00442C6B"/>
    <w:p w14:paraId="4C3D1395" w14:textId="77777777" w:rsidR="00442C6B" w:rsidRDefault="002F5B18">
      <w:pPr>
        <w:pStyle w:val="4"/>
        <w:rPr>
          <w:rFonts w:asciiTheme="majorEastAsia" w:hAnsiTheme="majorEastAsia"/>
          <w:sz w:val="24"/>
          <w:szCs w:val="24"/>
        </w:rPr>
      </w:pPr>
      <w:r>
        <w:rPr>
          <w:rFonts w:asciiTheme="majorEastAsia" w:hAnsiTheme="majorEastAsia" w:hint="eastAsia"/>
          <w:sz w:val="24"/>
          <w:szCs w:val="24"/>
        </w:rPr>
        <w:t>2</w:t>
      </w:r>
      <w:r>
        <w:rPr>
          <w:rFonts w:asciiTheme="majorEastAsia" w:hAnsiTheme="majorEastAsia"/>
          <w:sz w:val="24"/>
          <w:szCs w:val="24"/>
        </w:rPr>
        <w:t xml:space="preserve">.4.5 </w:t>
      </w:r>
      <w:r>
        <w:rPr>
          <w:rFonts w:asciiTheme="majorEastAsia" w:hAnsiTheme="majorEastAsia" w:hint="eastAsia"/>
          <w:sz w:val="24"/>
          <w:szCs w:val="24"/>
        </w:rPr>
        <w:t>原因编码</w:t>
      </w:r>
    </w:p>
    <w:tbl>
      <w:tblPr>
        <w:tblW w:w="7771" w:type="dxa"/>
        <w:tblLook w:val="04A0" w:firstRow="1" w:lastRow="0" w:firstColumn="1" w:lastColumn="0" w:noHBand="0" w:noVBand="1"/>
      </w:tblPr>
      <w:tblGrid>
        <w:gridCol w:w="1245"/>
        <w:gridCol w:w="1036"/>
        <w:gridCol w:w="1036"/>
        <w:gridCol w:w="1356"/>
        <w:gridCol w:w="1920"/>
        <w:gridCol w:w="1178"/>
      </w:tblGrid>
      <w:tr w:rsidR="00442C6B" w14:paraId="78D7FCAD" w14:textId="77777777">
        <w:trPr>
          <w:trHeight w:val="280"/>
        </w:trPr>
        <w:tc>
          <w:tcPr>
            <w:tcW w:w="1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E25096D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6"/>
                <w:szCs w:val="16"/>
              </w:rPr>
              <w:t>问题编码</w:t>
            </w:r>
          </w:p>
        </w:tc>
        <w:tc>
          <w:tcPr>
            <w:tcW w:w="1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DE793AE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6"/>
                <w:szCs w:val="16"/>
              </w:rPr>
              <w:t>原因类别</w:t>
            </w:r>
          </w:p>
        </w:tc>
        <w:tc>
          <w:tcPr>
            <w:tcW w:w="1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819686E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6"/>
                <w:szCs w:val="16"/>
              </w:rPr>
              <w:t>原因类型</w:t>
            </w:r>
          </w:p>
        </w:tc>
        <w:tc>
          <w:tcPr>
            <w:tcW w:w="1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1C82539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6"/>
                <w:szCs w:val="16"/>
              </w:rPr>
              <w:t>原因信息编码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648A657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6"/>
                <w:szCs w:val="16"/>
              </w:rPr>
              <w:t>原因编码</w:t>
            </w:r>
          </w:p>
        </w:tc>
        <w:tc>
          <w:tcPr>
            <w:tcW w:w="1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C223F01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16"/>
                <w:szCs w:val="16"/>
              </w:rPr>
              <w:t>原因描述</w:t>
            </w:r>
          </w:p>
        </w:tc>
      </w:tr>
      <w:tr w:rsidR="00442C6B" w14:paraId="450F8996" w14:textId="77777777">
        <w:trPr>
          <w:trHeight w:val="280"/>
        </w:trPr>
        <w:tc>
          <w:tcPr>
            <w:tcW w:w="1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10567AB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6"/>
                <w:szCs w:val="16"/>
              </w:rPr>
              <w:t>RS01001001</w:t>
            </w:r>
          </w:p>
        </w:tc>
        <w:tc>
          <w:tcPr>
            <w:tcW w:w="1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766D77A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6"/>
                <w:szCs w:val="16"/>
              </w:rPr>
              <w:t>01</w:t>
            </w:r>
          </w:p>
        </w:tc>
        <w:tc>
          <w:tcPr>
            <w:tcW w:w="1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5F651A51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6"/>
                <w:szCs w:val="16"/>
              </w:rPr>
              <w:t>001</w:t>
            </w:r>
          </w:p>
        </w:tc>
        <w:tc>
          <w:tcPr>
            <w:tcW w:w="1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44AF7BB4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6"/>
                <w:szCs w:val="16"/>
              </w:rPr>
              <w:t>001</w:t>
            </w:r>
          </w:p>
        </w:tc>
        <w:tc>
          <w:tcPr>
            <w:tcW w:w="19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1B297FE9" w14:textId="77777777" w:rsidR="00442C6B" w:rsidRDefault="002F5B18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6"/>
                <w:szCs w:val="16"/>
              </w:rPr>
              <w:t>RS0100100101001001</w:t>
            </w:r>
          </w:p>
        </w:tc>
        <w:tc>
          <w:tcPr>
            <w:tcW w:w="1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221CC71E" w14:textId="77777777" w:rsidR="00442C6B" w:rsidRDefault="00442C6B">
            <w:pPr>
              <w:widowControl/>
              <w:spacing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16"/>
                <w:szCs w:val="16"/>
              </w:rPr>
            </w:pPr>
          </w:p>
        </w:tc>
      </w:tr>
    </w:tbl>
    <w:p w14:paraId="001E2879" w14:textId="77777777" w:rsidR="00442C6B" w:rsidRDefault="00442C6B"/>
    <w:p w14:paraId="2003496E" w14:textId="77777777" w:rsidR="00442C6B" w:rsidRDefault="002F5B18">
      <w:pPr>
        <w:pStyle w:val="4"/>
        <w:rPr>
          <w:rFonts w:asciiTheme="majorEastAsia" w:hAnsiTheme="majorEastAsia"/>
          <w:sz w:val="24"/>
          <w:szCs w:val="24"/>
        </w:rPr>
      </w:pPr>
      <w:r>
        <w:rPr>
          <w:rFonts w:asciiTheme="majorEastAsia" w:hAnsiTheme="majorEastAsia" w:hint="eastAsia"/>
          <w:sz w:val="24"/>
          <w:szCs w:val="24"/>
        </w:rPr>
        <w:t>2</w:t>
      </w:r>
      <w:r>
        <w:rPr>
          <w:rFonts w:asciiTheme="majorEastAsia" w:hAnsiTheme="majorEastAsia"/>
          <w:sz w:val="24"/>
          <w:szCs w:val="24"/>
        </w:rPr>
        <w:t xml:space="preserve">.4.6 </w:t>
      </w:r>
      <w:r>
        <w:rPr>
          <w:rFonts w:asciiTheme="majorEastAsia" w:hAnsiTheme="majorEastAsia" w:hint="eastAsia"/>
          <w:sz w:val="24"/>
          <w:szCs w:val="24"/>
        </w:rPr>
        <w:t>物料编码</w:t>
      </w:r>
    </w:p>
    <w:p w14:paraId="3924BF87" w14:textId="77777777" w:rsidR="00442C6B" w:rsidRDefault="00442C6B"/>
    <w:p w14:paraId="51D4799B" w14:textId="77777777" w:rsidR="00442C6B" w:rsidRDefault="00442C6B"/>
    <w:p w14:paraId="5F4A07CC" w14:textId="77777777" w:rsidR="00442C6B" w:rsidRDefault="002F5B18">
      <w:pPr>
        <w:pStyle w:val="4"/>
        <w:rPr>
          <w:rFonts w:asciiTheme="majorEastAsia" w:hAnsiTheme="majorEastAsia"/>
          <w:sz w:val="24"/>
          <w:szCs w:val="24"/>
        </w:rPr>
      </w:pPr>
      <w:r>
        <w:rPr>
          <w:rFonts w:asciiTheme="majorEastAsia" w:hAnsiTheme="majorEastAsia" w:hint="eastAsia"/>
          <w:sz w:val="24"/>
          <w:szCs w:val="24"/>
        </w:rPr>
        <w:t>2</w:t>
      </w:r>
      <w:r>
        <w:rPr>
          <w:rFonts w:asciiTheme="majorEastAsia" w:hAnsiTheme="majorEastAsia"/>
          <w:sz w:val="24"/>
          <w:szCs w:val="24"/>
        </w:rPr>
        <w:t xml:space="preserve">.4.7 </w:t>
      </w:r>
      <w:r>
        <w:rPr>
          <w:rFonts w:asciiTheme="majorEastAsia" w:hAnsiTheme="majorEastAsia" w:hint="eastAsia"/>
          <w:sz w:val="24"/>
          <w:szCs w:val="24"/>
        </w:rPr>
        <w:t>设备编码</w:t>
      </w:r>
    </w:p>
    <w:p w14:paraId="361A0ACE" w14:textId="77777777" w:rsidR="00442C6B" w:rsidRDefault="00442C6B"/>
    <w:p w14:paraId="201D57AE" w14:textId="77777777" w:rsidR="00442C6B" w:rsidRDefault="00442C6B"/>
    <w:p w14:paraId="20B975B2" w14:textId="77777777" w:rsidR="00442C6B" w:rsidRDefault="002F5B18">
      <w:pPr>
        <w:pStyle w:val="2"/>
      </w:pPr>
      <w:r>
        <w:rPr>
          <w:rFonts w:hint="eastAsia"/>
        </w:rPr>
        <w:lastRenderedPageBreak/>
        <w:t>3</w:t>
      </w:r>
      <w:r>
        <w:t xml:space="preserve"> </w:t>
      </w:r>
      <w:r>
        <w:rPr>
          <w:rFonts w:hint="eastAsia"/>
        </w:rPr>
        <w:t>采集数据</w:t>
      </w:r>
    </w:p>
    <w:p w14:paraId="05E4EC15" w14:textId="77777777" w:rsidR="00442C6B" w:rsidRDefault="002F5B18">
      <w:pPr>
        <w:pStyle w:val="3"/>
        <w:spacing w:after="0" w:line="415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.1 </w:t>
      </w:r>
      <w:r>
        <w:rPr>
          <w:rFonts w:hint="eastAsia"/>
          <w:sz w:val="21"/>
          <w:szCs w:val="21"/>
        </w:rPr>
        <w:t>设备生产数据表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96"/>
        <w:gridCol w:w="680"/>
        <w:gridCol w:w="1287"/>
        <w:gridCol w:w="1158"/>
        <w:gridCol w:w="1158"/>
        <w:gridCol w:w="820"/>
        <w:gridCol w:w="1497"/>
      </w:tblGrid>
      <w:tr w:rsidR="00442C6B" w14:paraId="3BF5F8CC" w14:textId="7777777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1A0DE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指标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C54A2E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描述</w:t>
            </w: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5BB7EE8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类型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5006CF6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大小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C6112AD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取值范围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316539D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缺省值</w:t>
            </w:r>
          </w:p>
        </w:tc>
        <w:tc>
          <w:tcPr>
            <w:tcW w:w="14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A925C90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备注</w:t>
            </w:r>
          </w:p>
        </w:tc>
      </w:tr>
      <w:tr w:rsidR="00442C6B" w14:paraId="10B40244" w14:textId="7777777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686F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设备编号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083CDC7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B7A194A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6292F76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0E73D8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67F053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1F86127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0BD276BA" w14:textId="7777777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7B029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控制器编号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BDFD58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2ACFAC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Cs w:val="21"/>
              </w:rPr>
              <w:t>nt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11C7329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7ADCD0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375E723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D30FFCE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07D5713F" w14:textId="7777777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17ED6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  <w:t>采集时间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0B933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B1C472E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datetime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6E3762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F38396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AFE83E6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16EED7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秒采集一次</w:t>
            </w:r>
          </w:p>
        </w:tc>
      </w:tr>
      <w:tr w:rsidR="00442C6B" w14:paraId="132C6A3D" w14:textId="7777777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627C6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设备状态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4109F03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CB105E3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archar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E3BC076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2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0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53576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运行</w:t>
            </w:r>
          </w:p>
          <w:p w14:paraId="394C8014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暂停</w:t>
            </w:r>
          </w:p>
          <w:p w14:paraId="3CB189DE" w14:textId="77777777" w:rsidR="00442C6B" w:rsidRDefault="002F5B18">
            <w:pPr>
              <w:spacing w:line="240" w:lineRule="auto"/>
              <w:rPr>
                <w:ins w:id="0" w:author="chen czy" w:date="2022-01-18T15:31:00Z"/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待机</w:t>
            </w:r>
          </w:p>
          <w:p w14:paraId="46DA568F" w14:textId="6C660C06" w:rsidR="00265D87" w:rsidRDefault="00265D87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ins w:id="1" w:author="chen czy" w:date="2022-01-18T15:31:00Z">
              <w:r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t>离线</w:t>
              </w:r>
            </w:ins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13776E1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7D861CB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224CC2C4" w14:textId="7777777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45032" w14:textId="536D797A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del w:id="2" w:author="chen czy" w:date="2022-01-18T15:27:00Z">
              <w:r w:rsidDel="00ED2867">
                <w:rPr>
                  <w:rFonts w:ascii="Times New Roman" w:eastAsia="宋体" w:hAnsi="Times New Roman" w:cs="Times New Roman" w:hint="eastAsia"/>
                  <w:b/>
                  <w:bCs/>
                  <w:kern w:val="0"/>
                  <w:sz w:val="20"/>
                  <w:szCs w:val="20"/>
                </w:rPr>
                <w:delText>总开机时间</w:delText>
              </w:r>
            </w:del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CB5642F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Cs w:val="21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5D126A1" w14:textId="3AF7E734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3" w:author="chen czy" w:date="2022-01-18T15:27:00Z">
              <w:r w:rsidDel="00ED2867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float</w:delText>
              </w:r>
            </w:del>
            <w:ins w:id="4" w:author=" " w:date="2022-01-12T13:34:00Z">
              <w:del w:id="5" w:author="chen czy" w:date="2022-01-18T15:27:00Z">
                <w:r w:rsidR="005B0343" w:rsidDel="00ED2867">
                  <w:rPr>
                    <w:rFonts w:ascii="Times New Roman" w:eastAsia="宋体" w:hAnsi="Times New Roman" w:cs="Times New Roman" w:hint="eastAsia"/>
                    <w:kern w:val="0"/>
                    <w:sz w:val="20"/>
                    <w:szCs w:val="20"/>
                  </w:rPr>
                  <w:delText>int</w:delText>
                </w:r>
              </w:del>
            </w:ins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3C3DA3B" w14:textId="564AAA1E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6" w:author="chen czy" w:date="2022-01-18T15:27:00Z">
              <w:r w:rsidDel="00ED2867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delText>4</w:delText>
              </w:r>
            </w:del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B98116E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3E17683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8C595C" w14:textId="2D6351ED" w:rsidR="00442C6B" w:rsidRDefault="004229DE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7" w:author="chen czy" w:date="2022-01-18T15:27:00Z">
              <w:r w:rsidDel="00ED2867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单位：分钟</w:delText>
              </w:r>
            </w:del>
          </w:p>
        </w:tc>
      </w:tr>
      <w:tr w:rsidR="00442C6B" w14:paraId="3383C5D2" w14:textId="7777777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89059" w14:textId="3CCDBA10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del w:id="8" w:author="chen czy" w:date="2022-01-18T15:27:00Z">
              <w:r w:rsidDel="00ED2867">
                <w:rPr>
                  <w:rFonts w:ascii="Times New Roman" w:eastAsia="宋体" w:hAnsi="Times New Roman" w:cs="Times New Roman" w:hint="eastAsia"/>
                  <w:b/>
                  <w:bCs/>
                  <w:kern w:val="0"/>
                  <w:sz w:val="20"/>
                  <w:szCs w:val="20"/>
                </w:rPr>
                <w:delText>总运行时间</w:delText>
              </w:r>
            </w:del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0269A8D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403BC36" w14:textId="7DE106C5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del w:id="9" w:author="chen czy" w:date="2022-01-18T15:27:00Z">
              <w:r w:rsidDel="00ED2867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delText>float</w:delText>
              </w:r>
            </w:del>
            <w:ins w:id="10" w:author=" " w:date="2022-01-12T13:35:00Z">
              <w:del w:id="11" w:author="chen czy" w:date="2022-01-18T15:27:00Z">
                <w:r w:rsidR="005B0343" w:rsidDel="00ED2867">
                  <w:rPr>
                    <w:rFonts w:ascii="Times New Roman" w:eastAsia="宋体" w:hAnsi="Times New Roman" w:cs="Times New Roman"/>
                    <w:kern w:val="0"/>
                    <w:sz w:val="20"/>
                    <w:szCs w:val="20"/>
                  </w:rPr>
                  <w:delText>int</w:delText>
                </w:r>
              </w:del>
            </w:ins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5824CF" w14:textId="2DCB9C2C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12" w:author="chen czy" w:date="2022-01-18T15:27:00Z">
              <w:r w:rsidDel="00ED2867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delText>4</w:delText>
              </w:r>
            </w:del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88CDB9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4918B6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45C42C" w14:textId="29DA1104" w:rsidR="00442C6B" w:rsidRDefault="004229DE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13" w:author="chen czy" w:date="2022-01-18T15:27:00Z">
              <w:r w:rsidDel="00ED2867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单位：分钟</w:delText>
              </w:r>
            </w:del>
          </w:p>
        </w:tc>
      </w:tr>
      <w:tr w:rsidR="00442C6B" w14:paraId="542DBBA4" w14:textId="7777777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8CA40" w14:textId="34E4D9E5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del w:id="14" w:author="chen czy" w:date="2022-01-18T15:27:00Z">
              <w:r w:rsidDel="00ED2867">
                <w:rPr>
                  <w:rFonts w:ascii="Times New Roman" w:eastAsia="宋体" w:hAnsi="Times New Roman" w:cs="Times New Roman" w:hint="eastAsia"/>
                  <w:b/>
                  <w:bCs/>
                  <w:kern w:val="0"/>
                  <w:sz w:val="20"/>
                  <w:szCs w:val="20"/>
                </w:rPr>
                <w:delText>总停机时间</w:delText>
              </w:r>
            </w:del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83E599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F0BEB16" w14:textId="0ACB50BB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del w:id="15" w:author="chen czy" w:date="2022-01-18T15:27:00Z">
              <w:r w:rsidDel="00ED2867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delText>float</w:delText>
              </w:r>
            </w:del>
            <w:ins w:id="16" w:author=" " w:date="2022-01-12T13:35:00Z">
              <w:del w:id="17" w:author="chen czy" w:date="2022-01-18T15:27:00Z">
                <w:r w:rsidR="005B0343" w:rsidDel="00ED2867">
                  <w:rPr>
                    <w:rFonts w:ascii="Times New Roman" w:eastAsia="宋体" w:hAnsi="Times New Roman" w:cs="Times New Roman"/>
                    <w:kern w:val="0"/>
                    <w:sz w:val="20"/>
                    <w:szCs w:val="20"/>
                  </w:rPr>
                  <w:delText>int</w:delText>
                </w:r>
              </w:del>
            </w:ins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7466FEE" w14:textId="1927C23D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18" w:author="chen czy" w:date="2022-01-18T15:27:00Z">
              <w:r w:rsidDel="00ED2867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delText>4</w:delText>
              </w:r>
            </w:del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40B52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171B19E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1B7D331" w14:textId="3B67D373" w:rsidR="00442C6B" w:rsidRDefault="004229DE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19" w:author="chen czy" w:date="2022-01-18T15:27:00Z">
              <w:r w:rsidDel="00ED2867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单位：分钟</w:delText>
              </w:r>
            </w:del>
          </w:p>
        </w:tc>
      </w:tr>
      <w:tr w:rsidR="00442C6B" w14:paraId="770B859D" w14:textId="7777777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46F4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开机时间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AEA5F3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F21587C" w14:textId="276197E4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del w:id="20" w:author=" " w:date="2022-01-12T13:35:00Z">
              <w:r w:rsidDel="005B0343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delText>float</w:delText>
              </w:r>
            </w:del>
            <w:ins w:id="21" w:author=" " w:date="2022-01-12T13:35:00Z">
              <w:r w:rsidR="005B0343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t>int</w:t>
              </w:r>
            </w:ins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D4C548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453A3D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7C094E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1CD45C" w14:textId="10A4E473" w:rsidR="00442C6B" w:rsidRDefault="004229DE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单位：分钟</w:t>
            </w:r>
          </w:p>
        </w:tc>
      </w:tr>
      <w:tr w:rsidR="00442C6B" w14:paraId="283C82B2" w14:textId="7777777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1E11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运行时间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F49EA6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B770CBC" w14:textId="7F362172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del w:id="22" w:author=" " w:date="2022-01-12T13:35:00Z">
              <w:r w:rsidDel="005B0343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delText>float</w:delText>
              </w:r>
            </w:del>
            <w:ins w:id="23" w:author=" " w:date="2022-01-12T13:35:00Z">
              <w:r w:rsidR="005B0343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t>int</w:t>
              </w:r>
            </w:ins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1307E9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C75F951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EA7FAE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330F53A" w14:textId="5326C4A9" w:rsidR="00442C6B" w:rsidRDefault="004229DE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单位：分钟</w:t>
            </w:r>
          </w:p>
        </w:tc>
      </w:tr>
      <w:tr w:rsidR="00442C6B" w14:paraId="66D05AB7" w14:textId="7777777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AB39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停机时间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AB8B4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40A7637" w14:textId="75B5AB36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del w:id="24" w:author=" " w:date="2022-01-12T13:35:00Z">
              <w:r w:rsidDel="005B0343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delText>float</w:delText>
              </w:r>
            </w:del>
            <w:ins w:id="25" w:author=" " w:date="2022-01-12T13:35:00Z">
              <w:r w:rsidR="005B0343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t>int</w:t>
              </w:r>
            </w:ins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065CC8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C647239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47EAF15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0F58DA" w14:textId="471C4897" w:rsidR="00442C6B" w:rsidRDefault="004229DE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单位：分钟</w:t>
            </w:r>
          </w:p>
        </w:tc>
      </w:tr>
      <w:tr w:rsidR="00442C6B" w14:paraId="7996DFAD" w14:textId="7777777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50F2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计划停机时间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893EC05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DD237E9" w14:textId="6A018080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26" w:author=" " w:date="2022-01-12T13:35:00Z">
              <w:r w:rsidDel="005B0343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delText>float</w:delText>
              </w:r>
            </w:del>
            <w:ins w:id="27" w:author=" " w:date="2022-01-12T13:35:00Z">
              <w:r w:rsidR="005B0343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t>int</w:t>
              </w:r>
            </w:ins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4B7B30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5C9F2F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53C763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14D75D" w14:textId="79C09C14" w:rsidR="00442C6B" w:rsidRDefault="009B3D41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单位：分钟</w:t>
            </w:r>
          </w:p>
        </w:tc>
      </w:tr>
      <w:tr w:rsidR="00442C6B" w14:paraId="57C5FD21" w14:textId="7777777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FE85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OEE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950E1B6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EF0055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float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909CF1E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5B9D0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DA4A576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6C5A04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70B90BF4" w14:textId="7777777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CC53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上次清零时间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07789D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4EF6D99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datetime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04C497E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9AC487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1656B2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CB9FA9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2251086F" w14:textId="7777777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C8FB2" w14:textId="1A32086C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del w:id="28" w:author="chen czy" w:date="2022-01-18T15:05:00Z">
              <w:r w:rsidDel="002C5220">
                <w:rPr>
                  <w:rFonts w:ascii="Times New Roman" w:eastAsia="宋体" w:hAnsi="Times New Roman" w:cs="Times New Roman" w:hint="eastAsia"/>
                  <w:b/>
                  <w:bCs/>
                  <w:kern w:val="0"/>
                  <w:sz w:val="20"/>
                  <w:szCs w:val="20"/>
                </w:rPr>
                <w:delText>总合格品数</w:delText>
              </w:r>
            </w:del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F1637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9820190" w14:textId="7185198C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del w:id="29" w:author="chen czy" w:date="2022-01-18T15:05:00Z">
              <w:r w:rsidDel="002C5220">
                <w:rPr>
                  <w:rFonts w:ascii="Times New Roman" w:eastAsia="宋体" w:hAnsi="Times New Roman" w:cs="Times New Roman" w:hint="eastAsia"/>
                  <w:kern w:val="0"/>
                  <w:szCs w:val="21"/>
                </w:rPr>
                <w:delText>i</w:delText>
              </w:r>
              <w:r w:rsidDel="002C5220">
                <w:rPr>
                  <w:rFonts w:ascii="Times New Roman" w:eastAsia="宋体" w:hAnsi="Times New Roman" w:cs="Times New Roman"/>
                  <w:kern w:val="0"/>
                  <w:szCs w:val="21"/>
                </w:rPr>
                <w:delText>nt</w:delText>
              </w:r>
            </w:del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B82944D" w14:textId="29504340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30" w:author="chen czy" w:date="2022-01-18T15:05:00Z">
              <w:r w:rsidDel="002C5220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4</w:delText>
              </w:r>
            </w:del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B80478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441188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56156F0" w14:textId="27FCD3A6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31" w:author="chen czy" w:date="2022-01-18T15:05:00Z">
              <w:r w:rsidDel="002C5220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无</w:delText>
              </w:r>
            </w:del>
          </w:p>
        </w:tc>
      </w:tr>
      <w:tr w:rsidR="00442C6B" w14:paraId="1A33219F" w14:textId="7777777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BD5C99" w14:textId="0A42C2BC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del w:id="32" w:author="chen czy" w:date="2022-01-18T15:05:00Z">
              <w:r w:rsidDel="002C5220">
                <w:rPr>
                  <w:rFonts w:ascii="Times New Roman" w:eastAsia="宋体" w:hAnsi="Times New Roman" w:cs="Times New Roman" w:hint="eastAsia"/>
                  <w:b/>
                  <w:bCs/>
                  <w:kern w:val="0"/>
                  <w:sz w:val="20"/>
                  <w:szCs w:val="20"/>
                </w:rPr>
                <w:delText>总不良品数</w:delText>
              </w:r>
            </w:del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0961DFF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A096CE4" w14:textId="10E05C54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del w:id="33" w:author="chen czy" w:date="2022-01-18T15:05:00Z">
              <w:r w:rsidDel="002C5220">
                <w:rPr>
                  <w:rFonts w:ascii="Times New Roman" w:eastAsia="宋体" w:hAnsi="Times New Roman" w:cs="Times New Roman" w:hint="eastAsia"/>
                  <w:kern w:val="0"/>
                  <w:szCs w:val="21"/>
                </w:rPr>
                <w:delText>i</w:delText>
              </w:r>
              <w:r w:rsidDel="002C5220">
                <w:rPr>
                  <w:rFonts w:ascii="Times New Roman" w:eastAsia="宋体" w:hAnsi="Times New Roman" w:cs="Times New Roman"/>
                  <w:kern w:val="0"/>
                  <w:szCs w:val="21"/>
                </w:rPr>
                <w:delText>nt</w:delText>
              </w:r>
            </w:del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A35BF2" w14:textId="38E3A876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34" w:author="chen czy" w:date="2022-01-18T15:05:00Z">
              <w:r w:rsidDel="002C5220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4</w:delText>
              </w:r>
            </w:del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40B02B8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742256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5620C0" w14:textId="0C79D4C1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35" w:author="chen czy" w:date="2022-01-18T15:05:00Z">
              <w:r w:rsidDel="002C5220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无</w:delText>
              </w:r>
            </w:del>
          </w:p>
        </w:tc>
      </w:tr>
      <w:tr w:rsidR="00442C6B" w14:paraId="79451B41" w14:textId="7777777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D894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合格品数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A7812B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913207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Cs w:val="21"/>
              </w:rPr>
              <w:t>nt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DD0766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5A2D39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85B035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C5CC8E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1279E68A" w14:textId="7777777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38B3E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不良品数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371B96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CE21283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Cs w:val="21"/>
              </w:rPr>
              <w:t>nt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7ECF59E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89799EB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AF8BF63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D30BD6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5FD9968C" w14:textId="7777777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DEEC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合格率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50E66C5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4894D90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float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271576A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337001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5C7875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85ECC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435C9A1E" w14:textId="7777777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171F2" w14:textId="6EBAE781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del w:id="36" w:author="chen czy" w:date="2022-01-18T15:27:00Z">
              <w:r w:rsidDel="00ED2867">
                <w:rPr>
                  <w:rFonts w:ascii="Times New Roman" w:eastAsia="宋体" w:hAnsi="Times New Roman" w:cs="Times New Roman" w:hint="eastAsia"/>
                  <w:b/>
                  <w:bCs/>
                  <w:kern w:val="0"/>
                  <w:sz w:val="20"/>
                  <w:szCs w:val="20"/>
                </w:rPr>
                <w:delText>总实际速度</w:delText>
              </w:r>
            </w:del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2D18C5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D1C1ED2" w14:textId="03FBD22E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del w:id="37" w:author="chen czy" w:date="2022-01-18T15:27:00Z">
              <w:r w:rsidDel="00ED2867">
                <w:rPr>
                  <w:rFonts w:ascii="Times New Roman" w:eastAsia="宋体" w:hAnsi="Times New Roman" w:cs="Times New Roman" w:hint="eastAsia"/>
                  <w:kern w:val="0"/>
                  <w:szCs w:val="21"/>
                </w:rPr>
                <w:delText>i</w:delText>
              </w:r>
              <w:r w:rsidDel="00ED2867">
                <w:rPr>
                  <w:rFonts w:ascii="Times New Roman" w:eastAsia="宋体" w:hAnsi="Times New Roman" w:cs="Times New Roman"/>
                  <w:kern w:val="0"/>
                  <w:szCs w:val="21"/>
                </w:rPr>
                <w:delText>nt</w:delText>
              </w:r>
            </w:del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AD755A6" w14:textId="71279FC6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38" w:author="chen czy" w:date="2022-01-18T15:27:00Z">
              <w:r w:rsidDel="00ED2867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4</w:delText>
              </w:r>
            </w:del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1FDA8C7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40D4A6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12AD5E5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442C6B" w14:paraId="48F32B61" w14:textId="7777777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14844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实际速度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8E2A9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B051DE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Cs w:val="21"/>
              </w:rPr>
              <w:t>nt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E580299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1689AD3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085236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46DF5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17468BE8" w14:textId="77777777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3FE1B" w14:textId="6B1627C6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  <w:del w:id="39" w:author=" " w:date="2022-01-12T13:35:00Z">
              <w:r w:rsidDel="009C40D8">
                <w:rPr>
                  <w:rFonts w:ascii="Times New Roman" w:eastAsia="宋体" w:hAnsi="Times New Roman" w:cs="Times New Roman" w:hint="eastAsia"/>
                  <w:b/>
                  <w:bCs/>
                  <w:kern w:val="0"/>
                  <w:szCs w:val="21"/>
                </w:rPr>
                <w:delText>运行状态产量判别</w:delText>
              </w:r>
            </w:del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C831C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92B0660" w14:textId="7B118B33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del w:id="40" w:author=" " w:date="2022-01-12T13:35:00Z">
              <w:r w:rsidDel="009C40D8">
                <w:rPr>
                  <w:rFonts w:ascii="Times New Roman" w:eastAsia="宋体" w:hAnsi="Times New Roman" w:cs="Times New Roman" w:hint="eastAsia"/>
                  <w:kern w:val="0"/>
                  <w:szCs w:val="21"/>
                </w:rPr>
                <w:delText>i</w:delText>
              </w:r>
              <w:r w:rsidDel="009C40D8">
                <w:rPr>
                  <w:rFonts w:ascii="Times New Roman" w:eastAsia="宋体" w:hAnsi="Times New Roman" w:cs="Times New Roman"/>
                  <w:kern w:val="0"/>
                  <w:szCs w:val="21"/>
                </w:rPr>
                <w:delText>nt</w:delText>
              </w:r>
            </w:del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2A04B3E" w14:textId="5E18233B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41" w:author=" " w:date="2022-01-12T13:35:00Z">
              <w:r w:rsidDel="009C40D8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4</w:delText>
              </w:r>
            </w:del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737679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94B7A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65573C2" w14:textId="70FABC56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42" w:author=" " w:date="2022-01-12T13:35:00Z">
              <w:r w:rsidDel="009C40D8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无</w:delText>
              </w:r>
            </w:del>
          </w:p>
        </w:tc>
      </w:tr>
      <w:tr w:rsidR="00442C6B" w14:paraId="5016B8B5" w14:textId="77777777">
        <w:trPr>
          <w:trHeight w:val="77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20020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理论速度</w:t>
            </w:r>
          </w:p>
        </w:tc>
        <w:tc>
          <w:tcPr>
            <w:tcW w:w="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7B91F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79C3987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Cs w:val="21"/>
              </w:rPr>
              <w:t>nt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F57C6BD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56FFA36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3DE89E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B5D947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</w:tbl>
    <w:p w14:paraId="12B8D93D" w14:textId="77777777" w:rsidR="00442C6B" w:rsidRDefault="002F5B18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备注：以上采集源数据保留</w:t>
      </w:r>
      <w:r>
        <w:rPr>
          <w:sz w:val="18"/>
          <w:szCs w:val="20"/>
        </w:rPr>
        <w:t>30</w:t>
      </w:r>
      <w:r>
        <w:rPr>
          <w:rFonts w:hint="eastAsia"/>
          <w:sz w:val="18"/>
          <w:szCs w:val="20"/>
        </w:rPr>
        <w:t>天,</w:t>
      </w:r>
      <w:r>
        <w:rPr>
          <w:sz w:val="18"/>
          <w:szCs w:val="20"/>
        </w:rPr>
        <w:t>30</w:t>
      </w:r>
      <w:r>
        <w:rPr>
          <w:rFonts w:hint="eastAsia"/>
          <w:sz w:val="18"/>
          <w:szCs w:val="20"/>
        </w:rPr>
        <w:t>天前数据每月归档一次。</w:t>
      </w:r>
    </w:p>
    <w:p w14:paraId="5872B8B3" w14:textId="77777777" w:rsidR="00442C6B" w:rsidRDefault="002F5B18">
      <w:pPr>
        <w:pStyle w:val="3"/>
        <w:spacing w:after="0" w:line="415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.2 </w:t>
      </w:r>
      <w:r>
        <w:rPr>
          <w:rFonts w:hint="eastAsia"/>
          <w:sz w:val="21"/>
          <w:szCs w:val="21"/>
        </w:rPr>
        <w:t>产品不良数据表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821"/>
        <w:gridCol w:w="1287"/>
        <w:gridCol w:w="1158"/>
        <w:gridCol w:w="1158"/>
        <w:gridCol w:w="1158"/>
        <w:gridCol w:w="1159"/>
      </w:tblGrid>
      <w:tr w:rsidR="00442C6B" w14:paraId="63EA6476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48611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指标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8380840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描述</w:t>
            </w: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8A1636E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类型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70472E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大小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8678FD8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取值范围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8062D07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缺省值</w:t>
            </w: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FFA6466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备注</w:t>
            </w:r>
          </w:p>
        </w:tc>
      </w:tr>
      <w:tr w:rsidR="00442C6B" w14:paraId="402BD00D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CE0AE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设备编号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E43693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60E643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1268DE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F1DE806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95B0E9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54C6E2E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6F10B8E7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9476E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控制器编号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9963675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2B3E4C4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nt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A5C313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D9923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ECAB2B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13666C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20ECCE18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257F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  <w:t>采集时间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C46C8FF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299C61D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datetime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0521A76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CDBEC3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81C2AE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BA62BD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秒采集一次</w:t>
            </w:r>
          </w:p>
        </w:tc>
      </w:tr>
      <w:tr w:rsidR="00442C6B" w14:paraId="2F7D6C0D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B3347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不良类型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DB0C5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759F3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66964C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4D27A6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EF6EBF5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1C7225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0AAB9C2B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6FFA4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良品数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6AA3D61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C015D06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nt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B5A7E27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A6893D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EBD8B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6E6432B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04005C87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2E566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lastRenderedPageBreak/>
              <w:t>不良数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2777AB5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Cs w:val="21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CAB46F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nt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1CD9FE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87C79FF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A6108FF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7A304EA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</w:tbl>
    <w:p w14:paraId="1CEA6084" w14:textId="77777777" w:rsidR="00442C6B" w:rsidRDefault="002F5B18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备注：以上采集源数据保留</w:t>
      </w:r>
      <w:r>
        <w:rPr>
          <w:sz w:val="18"/>
          <w:szCs w:val="20"/>
        </w:rPr>
        <w:t>30</w:t>
      </w:r>
      <w:r>
        <w:rPr>
          <w:rFonts w:hint="eastAsia"/>
          <w:sz w:val="18"/>
          <w:szCs w:val="20"/>
        </w:rPr>
        <w:t>天,</w:t>
      </w:r>
      <w:r>
        <w:rPr>
          <w:sz w:val="18"/>
          <w:szCs w:val="20"/>
        </w:rPr>
        <w:t>30</w:t>
      </w:r>
      <w:r>
        <w:rPr>
          <w:rFonts w:hint="eastAsia"/>
          <w:sz w:val="18"/>
          <w:szCs w:val="20"/>
        </w:rPr>
        <w:t>天前数据每月归档一次。</w:t>
      </w:r>
    </w:p>
    <w:p w14:paraId="668567A4" w14:textId="77777777" w:rsidR="00442C6B" w:rsidRDefault="002F5B18">
      <w:pPr>
        <w:pStyle w:val="3"/>
        <w:spacing w:after="0" w:line="415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.3 </w:t>
      </w:r>
      <w:r>
        <w:rPr>
          <w:rFonts w:hint="eastAsia"/>
          <w:sz w:val="21"/>
          <w:szCs w:val="21"/>
        </w:rPr>
        <w:t>设备参数数据表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701"/>
        <w:gridCol w:w="1220"/>
        <w:gridCol w:w="1040"/>
        <w:gridCol w:w="1160"/>
        <w:gridCol w:w="870"/>
        <w:gridCol w:w="1750"/>
      </w:tblGrid>
      <w:tr w:rsidR="00442C6B" w14:paraId="0B7265A7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5E78E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指标</w:t>
            </w:r>
          </w:p>
        </w:tc>
        <w:tc>
          <w:tcPr>
            <w:tcW w:w="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CF0F86B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描述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37705CD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类型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82656A7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大小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1D6FB97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取值范围</w:t>
            </w:r>
          </w:p>
        </w:tc>
        <w:tc>
          <w:tcPr>
            <w:tcW w:w="8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7EAF2B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缺省值</w:t>
            </w:r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12B9E6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备注</w:t>
            </w:r>
          </w:p>
        </w:tc>
      </w:tr>
      <w:tr w:rsidR="00442C6B" w14:paraId="1FFF3C4C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27AE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设备编号</w:t>
            </w:r>
          </w:p>
        </w:tc>
        <w:tc>
          <w:tcPr>
            <w:tcW w:w="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020E0F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62DAF6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37705E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82A566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41349D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8C2F4B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44DAED22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B8E03E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控制器编号</w:t>
            </w:r>
          </w:p>
        </w:tc>
        <w:tc>
          <w:tcPr>
            <w:tcW w:w="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87F599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89C5F4E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nt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00F354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98395A3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81069ED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BC8F87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2C76F3BC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808F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  <w:t>采集时间</w:t>
            </w:r>
          </w:p>
        </w:tc>
        <w:tc>
          <w:tcPr>
            <w:tcW w:w="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E0BEC5B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A771AA0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datetime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6455579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CECEBA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18762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D7A6B67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秒采集一次</w:t>
            </w:r>
          </w:p>
        </w:tc>
      </w:tr>
      <w:tr w:rsidR="00442C6B" w14:paraId="358385A8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1384E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参数编码</w:t>
            </w:r>
          </w:p>
        </w:tc>
        <w:tc>
          <w:tcPr>
            <w:tcW w:w="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89ED58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62F6C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1A0FCEB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137CB0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A36A6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E3655B9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442C6B" w14:paraId="45D403AD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B43CB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参数名称</w:t>
            </w:r>
          </w:p>
        </w:tc>
        <w:tc>
          <w:tcPr>
            <w:tcW w:w="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2547A57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E65344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81534B0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0932DB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94E716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61F3D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预压时间、预热时间、预热电流、缓升间隔、缓升、焊接时间、焊接电流、缓降间隔、缓降、回火时间、回火电流、维持时间、休止时间、增压延时、增压时间</w:t>
            </w:r>
          </w:p>
        </w:tc>
      </w:tr>
      <w:tr w:rsidR="00442C6B" w14:paraId="3935A1AC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DE0C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参数值</w:t>
            </w:r>
          </w:p>
        </w:tc>
        <w:tc>
          <w:tcPr>
            <w:tcW w:w="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C4554E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0981A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2BFC83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2710367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9C784E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C04C23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442C6B" w14:paraId="3514ECAD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81DD9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值数据类型</w:t>
            </w:r>
          </w:p>
        </w:tc>
        <w:tc>
          <w:tcPr>
            <w:tcW w:w="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EDE9EB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333BF47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nt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33DD7A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686880B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1DE331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A1966F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442C6B" w14:paraId="3F9F0F81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88634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参数单位</w:t>
            </w:r>
          </w:p>
        </w:tc>
        <w:tc>
          <w:tcPr>
            <w:tcW w:w="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DD18587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9FC8A00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nt</w:t>
            </w:r>
          </w:p>
        </w:tc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46E284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26CA47E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CEF34A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C33A4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422A8AB" w14:textId="77777777" w:rsidR="00442C6B" w:rsidRDefault="002F5B18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备注：以上采集源数据保留</w:t>
      </w:r>
      <w:r>
        <w:rPr>
          <w:sz w:val="18"/>
          <w:szCs w:val="20"/>
        </w:rPr>
        <w:t>30</w:t>
      </w:r>
      <w:r>
        <w:rPr>
          <w:rFonts w:hint="eastAsia"/>
          <w:sz w:val="18"/>
          <w:szCs w:val="20"/>
        </w:rPr>
        <w:t>天,每月清理一次。</w:t>
      </w:r>
    </w:p>
    <w:p w14:paraId="50AD9C09" w14:textId="77777777" w:rsidR="00442C6B" w:rsidRDefault="002F5B18">
      <w:pPr>
        <w:pStyle w:val="3"/>
        <w:spacing w:after="0" w:line="415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.4 </w:t>
      </w:r>
      <w:r>
        <w:rPr>
          <w:rFonts w:hint="eastAsia"/>
          <w:sz w:val="21"/>
          <w:szCs w:val="21"/>
        </w:rPr>
        <w:t>设备报警数据表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821"/>
        <w:gridCol w:w="1287"/>
        <w:gridCol w:w="1158"/>
        <w:gridCol w:w="1158"/>
        <w:gridCol w:w="1158"/>
        <w:gridCol w:w="1159"/>
      </w:tblGrid>
      <w:tr w:rsidR="00442C6B" w14:paraId="279F71C8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7DF09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指标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4426F8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描述</w:t>
            </w: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97FBF8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类型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9AA26F2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大小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A4E131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取值范围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35FCF05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缺省值</w:t>
            </w: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D95D1D3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备注</w:t>
            </w:r>
          </w:p>
        </w:tc>
      </w:tr>
      <w:tr w:rsidR="00442C6B" w14:paraId="4EF083AC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CCF50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设备编号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09F8BD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98723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C62255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40068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4817AE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C13A90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45AA4CD2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843C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控制器编号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E4C675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25EDE4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nt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2429F4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C6A6595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8C7ED33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8E3C93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629F35B8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1DCF9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  <w:t>采集时间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C96F747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69928D3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datetime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CBFEBD0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C65723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09CBFB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E3361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秒采集一次</w:t>
            </w:r>
          </w:p>
        </w:tc>
      </w:tr>
      <w:tr w:rsidR="00442C6B" w14:paraId="3054ED41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CCF8E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PLC</w:t>
            </w: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点位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1329CB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3714DB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27F3A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7BBDD5B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D27DE06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D7D709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68826FCD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EAA6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点位状态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47B4E4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9773AC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nt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E17ED70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6FCE48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ED7551F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5E976E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35C281E6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7F20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报警描述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EDDA9C0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C5FA1A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varchar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E1878A3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50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BD8B9BE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5A6E2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C41075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05F917AA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E155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报警类型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869590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2463B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0117ED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A3BF13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8A0E501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7E2909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0F992B40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D7C9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开始时间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072AB83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2AB2E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d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atetime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1F355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8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F4E457D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CCA20E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D71BE29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6E650639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CEF93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结束时间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B1F8C28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50A56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d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atetime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E5A30D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8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AD0CB5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1CD2D3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74C1F9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</w:tbl>
    <w:p w14:paraId="34ACAA26" w14:textId="77777777" w:rsidR="00442C6B" w:rsidRDefault="002F5B18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备注：以上采集源数据保留</w:t>
      </w:r>
      <w:r>
        <w:rPr>
          <w:sz w:val="18"/>
          <w:szCs w:val="20"/>
        </w:rPr>
        <w:t>1</w:t>
      </w:r>
      <w:r>
        <w:rPr>
          <w:rFonts w:hint="eastAsia"/>
          <w:sz w:val="18"/>
          <w:szCs w:val="20"/>
        </w:rPr>
        <w:t>年,</w:t>
      </w:r>
      <w:r>
        <w:rPr>
          <w:sz w:val="18"/>
          <w:szCs w:val="20"/>
        </w:rPr>
        <w:t>1</w:t>
      </w:r>
      <w:r>
        <w:rPr>
          <w:rFonts w:hint="eastAsia"/>
          <w:sz w:val="18"/>
          <w:szCs w:val="20"/>
        </w:rPr>
        <w:t>年前数据每月归档一次。</w:t>
      </w:r>
    </w:p>
    <w:p w14:paraId="5F084DF1" w14:textId="77777777" w:rsidR="00442C6B" w:rsidRDefault="002F5B18">
      <w:pPr>
        <w:pStyle w:val="3"/>
        <w:spacing w:after="0" w:line="415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.5 </w:t>
      </w:r>
      <w:r>
        <w:rPr>
          <w:rFonts w:hint="eastAsia"/>
          <w:sz w:val="21"/>
          <w:szCs w:val="21"/>
        </w:rPr>
        <w:t>实时电流数据表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821"/>
        <w:gridCol w:w="1287"/>
        <w:gridCol w:w="1158"/>
        <w:gridCol w:w="1158"/>
        <w:gridCol w:w="1158"/>
        <w:gridCol w:w="1159"/>
      </w:tblGrid>
      <w:tr w:rsidR="00442C6B" w14:paraId="11E3B8AA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30418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指标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E0FBFC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描述</w:t>
            </w: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62FE8A2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类型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6FC72E2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大小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D00E76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取值范围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1C78DD8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缺省值</w:t>
            </w: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999487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备注</w:t>
            </w:r>
          </w:p>
        </w:tc>
      </w:tr>
      <w:tr w:rsidR="00442C6B" w14:paraId="61A45358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01F6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设备编号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930D356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2850D4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B18C8B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0695476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3DA1F67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F3663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6F7D3F64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E463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lastRenderedPageBreak/>
              <w:t>控制器编号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C7961E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ACFF2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nt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2C481A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AE0C3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17E7E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27A8A3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0BA870A4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5D8CA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  <w:t>采集时间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C8A81CB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8A21C5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datetime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E2710E6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C01DB9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4117B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037118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每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秒采集一次</w:t>
            </w:r>
          </w:p>
        </w:tc>
      </w:tr>
      <w:tr w:rsidR="00442C6B" w14:paraId="2D84B254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5FC26" w14:textId="012F9A7B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电流</w:t>
            </w:r>
            <w:ins w:id="43" w:author="chen czy" w:date="2022-01-18T16:00:00Z">
              <w:r w:rsidR="001D7ECA">
                <w:rPr>
                  <w:rFonts w:ascii="Times New Roman" w:eastAsia="宋体" w:hAnsi="Times New Roman" w:cs="Times New Roman" w:hint="eastAsia"/>
                  <w:b/>
                  <w:bCs/>
                  <w:kern w:val="0"/>
                  <w:sz w:val="20"/>
                  <w:szCs w:val="20"/>
                </w:rPr>
                <w:t>值</w:t>
              </w:r>
            </w:ins>
            <w:del w:id="44" w:author="chen czy" w:date="2022-01-18T16:00:00Z">
              <w:r w:rsidDel="001D7ECA">
                <w:rPr>
                  <w:rFonts w:ascii="Times New Roman" w:eastAsia="宋体" w:hAnsi="Times New Roman" w:cs="Times New Roman" w:hint="eastAsia"/>
                  <w:b/>
                  <w:bCs/>
                  <w:kern w:val="0"/>
                  <w:sz w:val="20"/>
                  <w:szCs w:val="20"/>
                </w:rPr>
                <w:delText>数据文件</w:delText>
              </w:r>
            </w:del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D71CF7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17EFD6E" w14:textId="11F7AB72" w:rsidR="00442C6B" w:rsidRDefault="001D7ECA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45" w:author="chen czy" w:date="2022-01-18T16:00:00Z">
              <w:r w:rsidDel="001D7ECA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delText>V</w:delText>
              </w:r>
              <w:r w:rsidR="002F5B18" w:rsidDel="001D7ECA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archar</w:delText>
              </w:r>
            </w:del>
            <w:ins w:id="46" w:author="chen czy" w:date="2022-01-18T16:00:00Z">
              <w:r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t>float</w:t>
              </w:r>
            </w:ins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CD4CA9" w14:textId="7204C4B2" w:rsidR="00442C6B" w:rsidRDefault="001D7ECA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ins w:id="47" w:author="chen czy" w:date="2022-01-18T16:00:00Z">
              <w:r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t>4</w:t>
              </w:r>
            </w:ins>
            <w:del w:id="48" w:author="chen czy" w:date="2022-01-18T16:00:00Z">
              <w:r w:rsidR="002F5B18" w:rsidDel="001D7ECA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delText>20</w:delText>
              </w:r>
            </w:del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202D838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22DBA9B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5C931D" w14:textId="3D455BD4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49" w:author="chen czy" w:date="2022-01-18T16:00:00Z">
              <w:r w:rsidDel="001D7ECA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电流数据文件路径</w:delText>
              </w:r>
            </w:del>
            <w:ins w:id="50" w:author="chen czy" w:date="2022-01-18T16:00:00Z">
              <w:r w:rsidR="001D7ECA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t>无</w:t>
              </w:r>
            </w:ins>
          </w:p>
        </w:tc>
      </w:tr>
    </w:tbl>
    <w:p w14:paraId="56B9FE7B" w14:textId="77777777" w:rsidR="00442C6B" w:rsidRDefault="002F5B18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备注：以上采集源数据保留</w:t>
      </w:r>
      <w:r>
        <w:rPr>
          <w:sz w:val="18"/>
          <w:szCs w:val="20"/>
        </w:rPr>
        <w:t>1</w:t>
      </w:r>
      <w:r>
        <w:rPr>
          <w:rFonts w:hint="eastAsia"/>
          <w:sz w:val="18"/>
          <w:szCs w:val="20"/>
        </w:rPr>
        <w:t>年,</w:t>
      </w:r>
      <w:r>
        <w:rPr>
          <w:sz w:val="18"/>
          <w:szCs w:val="20"/>
        </w:rPr>
        <w:t>1</w:t>
      </w:r>
      <w:r>
        <w:rPr>
          <w:rFonts w:hint="eastAsia"/>
          <w:sz w:val="18"/>
          <w:szCs w:val="20"/>
        </w:rPr>
        <w:t>年前数据每月归档一次。</w:t>
      </w:r>
    </w:p>
    <w:p w14:paraId="386496D7" w14:textId="77777777" w:rsidR="00442C6B" w:rsidRDefault="002F5B18">
      <w:pPr>
        <w:pStyle w:val="3"/>
        <w:spacing w:after="0" w:line="415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.6 </w:t>
      </w:r>
      <w:r>
        <w:rPr>
          <w:rFonts w:hint="eastAsia"/>
          <w:sz w:val="21"/>
          <w:szCs w:val="21"/>
        </w:rPr>
        <w:t>设备能耗数据表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821"/>
        <w:gridCol w:w="1287"/>
        <w:gridCol w:w="1158"/>
        <w:gridCol w:w="1158"/>
        <w:gridCol w:w="1158"/>
        <w:gridCol w:w="1159"/>
      </w:tblGrid>
      <w:tr w:rsidR="00442C6B" w14:paraId="14671A42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B8E00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指标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E834BF3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描述</w:t>
            </w: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E057ABA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类型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341F60F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大小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8951AD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取值范围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30F247B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缺省值</w:t>
            </w: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6F732DD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备注</w:t>
            </w:r>
          </w:p>
        </w:tc>
      </w:tr>
      <w:tr w:rsidR="00442C6B" w14:paraId="06B7F9C8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6724E0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设备编号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FE897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ED00F0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349B514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DB49B75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BC8D27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7FED1B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58BDA1F6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6206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控制器编号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452851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2887AB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nt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CE94F3D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D919FC5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6AAFC6B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A26306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3BD24345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B50D3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  <w:t>采集时间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58B586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F38ADB9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datetime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C6D5617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98C9FED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2E00C67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48CC4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635F7098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B88B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能耗</w:t>
            </w:r>
            <w:del w:id="51" w:author="chen czy" w:date="2022-01-18T16:01:00Z">
              <w:r w:rsidDel="00546AE6">
                <w:rPr>
                  <w:rFonts w:ascii="Times New Roman" w:eastAsia="宋体" w:hAnsi="Times New Roman" w:cs="Times New Roman" w:hint="eastAsia"/>
                  <w:b/>
                  <w:bCs/>
                  <w:kern w:val="0"/>
                  <w:sz w:val="20"/>
                  <w:szCs w:val="20"/>
                </w:rPr>
                <w:delText>数据文件</w:delText>
              </w:r>
            </w:del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693F89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B716D4" w14:textId="2CE273A3" w:rsidR="00442C6B" w:rsidRDefault="00546AE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52" w:author="chen czy" w:date="2022-01-18T16:02:00Z">
              <w:r w:rsidDel="00546AE6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delText>V</w:delText>
              </w:r>
              <w:r w:rsidR="002F5B18" w:rsidDel="00546AE6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archar</w:delText>
              </w:r>
            </w:del>
            <w:ins w:id="53" w:author="chen czy" w:date="2022-01-18T16:02:00Z">
              <w:r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t>float</w:t>
              </w:r>
            </w:ins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EF3955D" w14:textId="185FF3D7" w:rsidR="00442C6B" w:rsidRDefault="00546AE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ins w:id="54" w:author="chen czy" w:date="2022-01-18T16:02:00Z">
              <w:r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t>4</w:t>
              </w:r>
            </w:ins>
            <w:del w:id="55" w:author="chen czy" w:date="2022-01-18T16:02:00Z">
              <w:r w:rsidR="002F5B18" w:rsidDel="00546AE6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delText>20</w:delText>
              </w:r>
            </w:del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B5DC2B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8CC06C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62C0F9B" w14:textId="6204317B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56" w:author="chen czy" w:date="2022-01-18T16:02:00Z">
              <w:r w:rsidDel="00546AE6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能耗数据文件路径</w:delText>
              </w:r>
            </w:del>
            <w:ins w:id="57" w:author="chen czy" w:date="2022-01-18T16:02:00Z">
              <w:r w:rsidR="00546AE6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t>无</w:t>
              </w:r>
            </w:ins>
          </w:p>
        </w:tc>
      </w:tr>
      <w:tr w:rsidR="001E609C" w14:paraId="28320223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C716C" w14:textId="2DAB3FA7" w:rsidR="001E609C" w:rsidRDefault="001E609C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电流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F88078A" w14:textId="77777777" w:rsidR="001E609C" w:rsidRDefault="001E609C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9601AA" w14:textId="77777777" w:rsidR="001E609C" w:rsidDel="00546AE6" w:rsidRDefault="001E609C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CAAA01" w14:textId="77777777" w:rsidR="001E609C" w:rsidRDefault="001E609C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AE8BAA2" w14:textId="77777777" w:rsidR="001E609C" w:rsidRDefault="001E609C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4CC3A0" w14:textId="77777777" w:rsidR="001E609C" w:rsidRDefault="001E609C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F9A4BE" w14:textId="6543A480" w:rsidR="001E609C" w:rsidDel="00546AE6" w:rsidRDefault="00A34F45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ins w:id="58" w:author="chen czy" w:date="2022-01-18T16:02:00Z">
              <w:r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t>无</w:t>
              </w:r>
            </w:ins>
          </w:p>
        </w:tc>
      </w:tr>
      <w:tr w:rsidR="00BC156C" w14:paraId="4FCD0195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05C97" w14:textId="0A78503B" w:rsidR="00BC156C" w:rsidRDefault="00BC156C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电压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9CF7C6" w14:textId="77777777" w:rsidR="00BC156C" w:rsidRDefault="00BC156C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7DA6ED9" w14:textId="77777777" w:rsidR="00BC156C" w:rsidDel="00546AE6" w:rsidRDefault="00BC156C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1DB67DA" w14:textId="77777777" w:rsidR="00BC156C" w:rsidRDefault="00BC156C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92BFB0D" w14:textId="77777777" w:rsidR="00BC156C" w:rsidRDefault="00BC156C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4AE7EE" w14:textId="77777777" w:rsidR="00BC156C" w:rsidRDefault="00BC156C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FB076DF" w14:textId="134B143F" w:rsidR="00BC156C" w:rsidDel="00546AE6" w:rsidRDefault="00A34F45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ins w:id="59" w:author="chen czy" w:date="2022-01-18T16:02:00Z">
              <w:r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t>无</w:t>
              </w:r>
            </w:ins>
          </w:p>
        </w:tc>
      </w:tr>
      <w:tr w:rsidR="00956C15" w14:paraId="242FB5AA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9A520" w14:textId="7EE4A7D0" w:rsidR="00956C15" w:rsidRDefault="00956C15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剩余电流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0A07D23" w14:textId="77777777" w:rsidR="00956C15" w:rsidRDefault="00956C15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7ED909D" w14:textId="77777777" w:rsidR="00956C15" w:rsidDel="00546AE6" w:rsidRDefault="00956C15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D1BC43" w14:textId="77777777" w:rsidR="00956C15" w:rsidRDefault="00956C15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C303F64" w14:textId="77777777" w:rsidR="00956C15" w:rsidRDefault="00956C15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FCAC22" w14:textId="77777777" w:rsidR="00956C15" w:rsidRDefault="00956C15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644ECB" w14:textId="0EB5D7AE" w:rsidR="00956C15" w:rsidDel="00546AE6" w:rsidRDefault="00A34F45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ins w:id="60" w:author="chen czy" w:date="2022-01-18T16:02:00Z">
              <w:r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t>无</w:t>
              </w:r>
            </w:ins>
          </w:p>
        </w:tc>
      </w:tr>
      <w:tr w:rsidR="00956C15" w14:paraId="56195E09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40754" w14:textId="19ED5B87" w:rsidR="00956C15" w:rsidRDefault="00956C15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温度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669C9D4" w14:textId="77777777" w:rsidR="00956C15" w:rsidRDefault="00956C15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709937" w14:textId="77777777" w:rsidR="00956C15" w:rsidDel="00546AE6" w:rsidRDefault="00956C15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1B2AC98" w14:textId="77777777" w:rsidR="00956C15" w:rsidRDefault="00956C15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942659" w14:textId="77777777" w:rsidR="00956C15" w:rsidRDefault="00956C15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900A16" w14:textId="77777777" w:rsidR="00956C15" w:rsidRDefault="00956C15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4DFBB18" w14:textId="74EA71FF" w:rsidR="00956C15" w:rsidDel="00546AE6" w:rsidRDefault="00A34F45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ins w:id="61" w:author="chen czy" w:date="2022-01-18T16:02:00Z">
              <w:r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t>无</w:t>
              </w:r>
            </w:ins>
          </w:p>
        </w:tc>
      </w:tr>
    </w:tbl>
    <w:p w14:paraId="5F6F5567" w14:textId="77777777" w:rsidR="00442C6B" w:rsidRDefault="002F5B18">
      <w:pPr>
        <w:rPr>
          <w:sz w:val="18"/>
          <w:szCs w:val="20"/>
        </w:rPr>
      </w:pPr>
      <w:r>
        <w:rPr>
          <w:rFonts w:hint="eastAsia"/>
          <w:sz w:val="18"/>
          <w:szCs w:val="20"/>
        </w:rPr>
        <w:t>备注：以上采集源数据保留</w:t>
      </w:r>
      <w:r>
        <w:rPr>
          <w:sz w:val="18"/>
          <w:szCs w:val="20"/>
        </w:rPr>
        <w:t>1</w:t>
      </w:r>
      <w:r>
        <w:rPr>
          <w:rFonts w:hint="eastAsia"/>
          <w:sz w:val="18"/>
          <w:szCs w:val="20"/>
        </w:rPr>
        <w:t>年,</w:t>
      </w:r>
      <w:r>
        <w:rPr>
          <w:sz w:val="18"/>
          <w:szCs w:val="20"/>
        </w:rPr>
        <w:t>1</w:t>
      </w:r>
      <w:r>
        <w:rPr>
          <w:rFonts w:hint="eastAsia"/>
          <w:sz w:val="18"/>
          <w:szCs w:val="20"/>
        </w:rPr>
        <w:t>年前数据每月归档一次。</w:t>
      </w:r>
    </w:p>
    <w:p w14:paraId="4D2C369F" w14:textId="77777777" w:rsidR="00442C6B" w:rsidRDefault="002F5B18">
      <w:pPr>
        <w:pStyle w:val="2"/>
      </w:pP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功能算法</w:t>
      </w:r>
    </w:p>
    <w:p w14:paraId="34384250" w14:textId="77777777" w:rsidR="00442C6B" w:rsidRDefault="002F5B18">
      <w:pPr>
        <w:pStyle w:val="3"/>
        <w:spacing w:before="240" w:after="0" w:line="415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.1 </w:t>
      </w:r>
      <w:r>
        <w:rPr>
          <w:rFonts w:hint="eastAsia"/>
          <w:sz w:val="28"/>
          <w:szCs w:val="28"/>
        </w:rPr>
        <w:t>生产产量统计</w:t>
      </w:r>
    </w:p>
    <w:p w14:paraId="6D54B4A7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.1.1 </w:t>
      </w:r>
      <w:r>
        <w:rPr>
          <w:rFonts w:hint="eastAsia"/>
          <w:sz w:val="24"/>
          <w:szCs w:val="24"/>
        </w:rPr>
        <w:t>输入</w:t>
      </w:r>
    </w:p>
    <w:p w14:paraId="65A35058" w14:textId="77777777" w:rsidR="00442C6B" w:rsidRDefault="002F5B18">
      <w:pPr>
        <w:ind w:firstLine="420"/>
      </w:pPr>
      <w:r>
        <w:rPr>
          <w:rFonts w:hint="eastAsia"/>
        </w:rPr>
        <w:t>1、设备生产数据表</w:t>
      </w:r>
    </w:p>
    <w:p w14:paraId="454E2C8A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.1.2 </w:t>
      </w:r>
      <w:r>
        <w:rPr>
          <w:rFonts w:hint="eastAsia"/>
          <w:sz w:val="24"/>
          <w:szCs w:val="24"/>
        </w:rPr>
        <w:t>算法描述</w:t>
      </w:r>
    </w:p>
    <w:p w14:paraId="630F8B8A" w14:textId="77777777" w:rsidR="00442C6B" w:rsidRDefault="002F5B18">
      <w:pPr>
        <w:ind w:firstLine="420"/>
      </w:pPr>
      <w:r>
        <w:rPr>
          <w:rFonts w:hint="eastAsia"/>
          <w:b/>
          <w:bCs/>
        </w:rPr>
        <w:t>Step</w:t>
      </w:r>
      <w:r>
        <w:rPr>
          <w:b/>
          <w:bCs/>
        </w:rPr>
        <w:t xml:space="preserve"> 1</w:t>
      </w:r>
      <w:r>
        <w:rPr>
          <w:rFonts w:hint="eastAsia"/>
          <w:b/>
          <w:bCs/>
        </w:rPr>
        <w:t>：</w:t>
      </w:r>
      <w:r>
        <w:rPr>
          <w:rFonts w:hint="eastAsia"/>
        </w:rPr>
        <w:t>每分钟从{</w:t>
      </w:r>
      <w:r>
        <w:rPr>
          <w:rFonts w:hint="eastAsia"/>
          <w:b/>
          <w:bCs/>
        </w:rPr>
        <w:t>设备生产数据表</w:t>
      </w:r>
      <w:r>
        <w:rPr>
          <w:rFonts w:hint="eastAsia"/>
        </w:rPr>
        <w:t>}中获取前一分钟所在小时（标记为A</w:t>
      </w:r>
      <w:r>
        <w:t>0</w:t>
      </w:r>
      <w:r>
        <w:rPr>
          <w:rFonts w:hint="eastAsia"/>
        </w:rPr>
        <w:t>点）的最后一次采集的数据（标记为B</w:t>
      </w:r>
      <w:r>
        <w:t>0</w:t>
      </w:r>
      <w:r>
        <w:rPr>
          <w:rFonts w:hint="eastAsia"/>
        </w:rPr>
        <w:t>），若查询不到数据，则{</w:t>
      </w:r>
      <w:r>
        <w:rPr>
          <w:rFonts w:hint="eastAsia"/>
          <w:b/>
          <w:bCs/>
        </w:rPr>
        <w:t>总合格品数</w:t>
      </w:r>
      <w:r>
        <w:rPr>
          <w:rFonts w:hint="eastAsia"/>
        </w:rPr>
        <w:t>}默认为0</w:t>
      </w:r>
    </w:p>
    <w:p w14:paraId="66690C11" w14:textId="77777777" w:rsidR="00442C6B" w:rsidRDefault="002F5B18">
      <w:pPr>
        <w:ind w:firstLine="420"/>
      </w:pPr>
      <w:r>
        <w:rPr>
          <w:rFonts w:hint="eastAsia"/>
          <w:b/>
          <w:bCs/>
        </w:rPr>
        <w:t>Step</w:t>
      </w:r>
      <w:r>
        <w:rPr>
          <w:b/>
          <w:bCs/>
        </w:rPr>
        <w:t xml:space="preserve"> 2</w:t>
      </w:r>
      <w:r>
        <w:rPr>
          <w:rFonts w:hint="eastAsia"/>
          <w:b/>
          <w:bCs/>
        </w:rPr>
        <w:t>：</w:t>
      </w:r>
      <w:r>
        <w:rPr>
          <w:rFonts w:hint="eastAsia"/>
        </w:rPr>
        <w:t>从{</w:t>
      </w:r>
      <w:r>
        <w:rPr>
          <w:rFonts w:hint="eastAsia"/>
          <w:b/>
          <w:bCs/>
        </w:rPr>
        <w:t>生产产量统计表</w:t>
      </w:r>
      <w:r>
        <w:rPr>
          <w:rFonts w:hint="eastAsia"/>
        </w:rPr>
        <w:t>}中查询{</w:t>
      </w:r>
      <w:r>
        <w:rPr>
          <w:rFonts w:hint="eastAsia"/>
          <w:b/>
          <w:bCs/>
        </w:rPr>
        <w:t>历史产量</w:t>
      </w:r>
      <w:r>
        <w:rPr>
          <w:rFonts w:hint="eastAsia"/>
        </w:rPr>
        <w:t>}=前一分钟的前一小时（标记为A</w:t>
      </w:r>
      <w:r>
        <w:t>1</w:t>
      </w:r>
      <w:r>
        <w:rPr>
          <w:rFonts w:hint="eastAsia"/>
        </w:rPr>
        <w:t>点，即A</w:t>
      </w:r>
      <w:r>
        <w:t>1</w:t>
      </w:r>
      <w:r>
        <w:rPr>
          <w:rFonts w:hint="eastAsia"/>
        </w:rPr>
        <w:t>为A</w:t>
      </w:r>
      <w:r>
        <w:t>0</w:t>
      </w:r>
      <w:r>
        <w:rPr>
          <w:rFonts w:hint="eastAsia"/>
        </w:rPr>
        <w:t>的前一小时）设备的{</w:t>
      </w:r>
      <w:r>
        <w:rPr>
          <w:rFonts w:hint="eastAsia"/>
          <w:b/>
          <w:bCs/>
        </w:rPr>
        <w:t>总产量</w:t>
      </w:r>
      <w:r>
        <w:rPr>
          <w:rFonts w:hint="eastAsia"/>
        </w:rPr>
        <w:t>}，若查询不到数据，则{</w:t>
      </w:r>
      <w:r>
        <w:rPr>
          <w:rFonts w:hint="eastAsia"/>
          <w:b/>
          <w:bCs/>
        </w:rPr>
        <w:t>历史产量</w:t>
      </w:r>
      <w:r>
        <w:rPr>
          <w:rFonts w:hint="eastAsia"/>
        </w:rPr>
        <w:t>}=</w:t>
      </w:r>
      <w:r>
        <w:t>0</w:t>
      </w:r>
    </w:p>
    <w:p w14:paraId="6700C755" w14:textId="77777777" w:rsidR="00442C6B" w:rsidRDefault="002F5B18">
      <w:pPr>
        <w:ind w:firstLine="420"/>
        <w:rPr>
          <w:b/>
          <w:bCs/>
        </w:rPr>
      </w:pPr>
      <w:r>
        <w:rPr>
          <w:rFonts w:hint="eastAsia"/>
          <w:b/>
          <w:bCs/>
        </w:rPr>
        <w:t>Step</w:t>
      </w:r>
      <w:r>
        <w:rPr>
          <w:b/>
          <w:bCs/>
        </w:rPr>
        <w:t xml:space="preserve"> 3</w:t>
      </w:r>
      <w:r>
        <w:rPr>
          <w:rFonts w:hint="eastAsia"/>
          <w:b/>
          <w:bCs/>
        </w:rPr>
        <w:t>：</w:t>
      </w:r>
    </w:p>
    <w:p w14:paraId="23EBFBF2" w14:textId="77777777" w:rsidR="00442C6B" w:rsidRDefault="002F5B18">
      <w:pPr>
        <w:ind w:left="420" w:firstLine="420"/>
      </w:pPr>
      <w:r>
        <w:rPr>
          <w:rFonts w:hint="eastAsia"/>
        </w:rPr>
        <w:t>若{</w:t>
      </w:r>
      <w:r>
        <w:rPr>
          <w:rFonts w:hint="eastAsia"/>
          <w:b/>
          <w:bCs/>
        </w:rPr>
        <w:t>总合格品数</w:t>
      </w:r>
      <w:r>
        <w:rPr>
          <w:rFonts w:hint="eastAsia"/>
        </w:rPr>
        <w:t>}为0，则：</w:t>
      </w:r>
    </w:p>
    <w:p w14:paraId="2F2D3441" w14:textId="77777777" w:rsidR="00442C6B" w:rsidRDefault="002F5B18">
      <w:pPr>
        <w:ind w:left="840" w:firstLine="420"/>
      </w:pPr>
      <w:r>
        <w:rPr>
          <w:rFonts w:hint="eastAsia"/>
        </w:rPr>
        <w:lastRenderedPageBreak/>
        <w:t>{</w:t>
      </w:r>
      <w:r>
        <w:rPr>
          <w:rFonts w:hint="eastAsia"/>
          <w:b/>
          <w:bCs/>
        </w:rPr>
        <w:t>总产量</w:t>
      </w:r>
      <w:r>
        <w:rPr>
          <w:rFonts w:hint="eastAsia"/>
        </w:rPr>
        <w:t>}={</w:t>
      </w:r>
      <w:r>
        <w:rPr>
          <w:rFonts w:hint="eastAsia"/>
          <w:b/>
          <w:bCs/>
        </w:rPr>
        <w:t>历史产量</w:t>
      </w:r>
      <w:r>
        <w:rPr>
          <w:rFonts w:hint="eastAsia"/>
        </w:rPr>
        <w:t>}</w:t>
      </w:r>
    </w:p>
    <w:p w14:paraId="743A6412" w14:textId="77777777" w:rsidR="00442C6B" w:rsidRDefault="002F5B18">
      <w:pPr>
        <w:ind w:left="840" w:firstLine="420"/>
      </w:pPr>
      <w:r>
        <w:rPr>
          <w:rFonts w:hint="eastAsia"/>
        </w:rPr>
        <w:t>{</w:t>
      </w:r>
      <w:r>
        <w:rPr>
          <w:rFonts w:hint="eastAsia"/>
          <w:b/>
          <w:bCs/>
        </w:rPr>
        <w:t>产量</w:t>
      </w:r>
      <w:r>
        <w:rPr>
          <w:rFonts w:hint="eastAsia"/>
        </w:rPr>
        <w:t>}=</w:t>
      </w:r>
      <w:r>
        <w:t>0</w:t>
      </w:r>
    </w:p>
    <w:p w14:paraId="7F1E0B29" w14:textId="77777777" w:rsidR="00442C6B" w:rsidRDefault="002F5B18">
      <w:pPr>
        <w:ind w:left="420" w:firstLine="420"/>
      </w:pPr>
      <w:r>
        <w:rPr>
          <w:rFonts w:hint="eastAsia"/>
        </w:rPr>
        <w:t>若{</w:t>
      </w:r>
      <w:r>
        <w:rPr>
          <w:rFonts w:hint="eastAsia"/>
          <w:b/>
          <w:bCs/>
        </w:rPr>
        <w:t>总合格品数</w:t>
      </w:r>
      <w:r>
        <w:rPr>
          <w:rFonts w:hint="eastAsia"/>
        </w:rPr>
        <w:t>}不为0，则：</w:t>
      </w:r>
    </w:p>
    <w:p w14:paraId="3E9F1137" w14:textId="77777777" w:rsidR="00442C6B" w:rsidRDefault="002F5B18">
      <w:pPr>
        <w:ind w:left="840" w:firstLine="420"/>
      </w:pPr>
      <w:r>
        <w:rPr>
          <w:rFonts w:hint="eastAsia"/>
        </w:rPr>
        <w:t>{</w:t>
      </w:r>
      <w:r>
        <w:rPr>
          <w:rFonts w:hint="eastAsia"/>
          <w:b/>
          <w:bCs/>
        </w:rPr>
        <w:t>总产量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{</w:t>
      </w:r>
      <w:r>
        <w:rPr>
          <w:rFonts w:hint="eastAsia"/>
          <w:b/>
          <w:bCs/>
        </w:rPr>
        <w:t>总合格品数</w:t>
      </w:r>
      <w:r>
        <w:rPr>
          <w:rFonts w:hint="eastAsia"/>
        </w:rPr>
        <w:t>}</w:t>
      </w:r>
    </w:p>
    <w:p w14:paraId="7764456A" w14:textId="77777777" w:rsidR="00442C6B" w:rsidRDefault="002F5B18">
      <w:pPr>
        <w:ind w:left="840" w:firstLine="420"/>
        <w:rPr>
          <w:b/>
          <w:bCs/>
        </w:rPr>
      </w:pPr>
      <w:r>
        <w:rPr>
          <w:rFonts w:hint="eastAsia"/>
        </w:rPr>
        <w:t>{</w:t>
      </w:r>
      <w:r>
        <w:rPr>
          <w:rFonts w:hint="eastAsia"/>
          <w:b/>
          <w:bCs/>
        </w:rPr>
        <w:t>产量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{</w:t>
      </w:r>
      <w:r>
        <w:rPr>
          <w:rFonts w:hint="eastAsia"/>
          <w:b/>
          <w:bCs/>
        </w:rPr>
        <w:t>总合格品数</w:t>
      </w:r>
      <w:r>
        <w:rPr>
          <w:rFonts w:hint="eastAsia"/>
        </w:rPr>
        <w:t>}-{</w:t>
      </w:r>
      <w:r>
        <w:rPr>
          <w:rFonts w:hint="eastAsia"/>
          <w:b/>
          <w:bCs/>
        </w:rPr>
        <w:t>历史产量</w:t>
      </w:r>
      <w:r>
        <w:rPr>
          <w:rFonts w:hint="eastAsia"/>
        </w:rPr>
        <w:t>}</w:t>
      </w:r>
    </w:p>
    <w:p w14:paraId="5CC7FCED" w14:textId="77777777" w:rsidR="00442C6B" w:rsidRDefault="002F5B18">
      <w:pPr>
        <w:ind w:firstLine="420"/>
      </w:pPr>
      <w:r>
        <w:rPr>
          <w:rFonts w:hint="eastAsia"/>
          <w:b/>
          <w:bCs/>
        </w:rPr>
        <w:t>Step</w:t>
      </w:r>
      <w:r>
        <w:rPr>
          <w:b/>
          <w:bCs/>
        </w:rPr>
        <w:t xml:space="preserve"> 4</w:t>
      </w:r>
      <w:r>
        <w:rPr>
          <w:rFonts w:hint="eastAsia"/>
          <w:b/>
          <w:bCs/>
        </w:rPr>
        <w:t>：</w:t>
      </w:r>
      <w:r>
        <w:rPr>
          <w:rFonts w:hint="eastAsia"/>
        </w:rPr>
        <w:t>计算{</w:t>
      </w:r>
      <w:r>
        <w:rPr>
          <w:rFonts w:hint="eastAsia"/>
          <w:b/>
          <w:bCs/>
        </w:rPr>
        <w:t>日期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Date</w:t>
      </w:r>
      <w:r>
        <w:t>(</w:t>
      </w:r>
      <w:r>
        <w:rPr>
          <w:rFonts w:hint="eastAsia"/>
        </w:rPr>
        <w:t>B</w:t>
      </w:r>
      <w:r>
        <w:t>0</w:t>
      </w:r>
      <w:r>
        <w:rPr>
          <w:rFonts w:hint="eastAsia"/>
        </w:rPr>
        <w:t>的{</w:t>
      </w:r>
      <w:r>
        <w:rPr>
          <w:rFonts w:hint="eastAsia"/>
          <w:b/>
          <w:bCs/>
        </w:rPr>
        <w:t>采集时间</w:t>
      </w:r>
      <w:r>
        <w:rPr>
          <w:rFonts w:hint="eastAsia"/>
        </w:rPr>
        <w:t>}</w:t>
      </w:r>
      <w:r>
        <w:t>)</w:t>
      </w:r>
    </w:p>
    <w:p w14:paraId="7F3EEF07" w14:textId="77777777" w:rsidR="00442C6B" w:rsidRDefault="002F5B18">
      <w:pPr>
        <w:ind w:firstLine="420"/>
      </w:pPr>
      <w:r>
        <w:rPr>
          <w:rFonts w:hint="eastAsia"/>
          <w:b/>
          <w:bCs/>
        </w:rPr>
        <w:t>Step</w:t>
      </w:r>
      <w:r>
        <w:rPr>
          <w:b/>
          <w:bCs/>
        </w:rPr>
        <w:t xml:space="preserve"> 5</w:t>
      </w:r>
      <w:r>
        <w:rPr>
          <w:rFonts w:hint="eastAsia"/>
          <w:b/>
          <w:bCs/>
        </w:rPr>
        <w:t>：</w:t>
      </w:r>
      <w:r>
        <w:rPr>
          <w:rFonts w:hint="eastAsia"/>
        </w:rPr>
        <w:t>计算{</w:t>
      </w:r>
      <w:r>
        <w:rPr>
          <w:rFonts w:hint="eastAsia"/>
          <w:b/>
          <w:bCs/>
        </w:rPr>
        <w:t>时段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Hour</w:t>
      </w:r>
      <w:r>
        <w:t>(</w:t>
      </w:r>
      <w:r>
        <w:rPr>
          <w:rFonts w:hint="eastAsia"/>
        </w:rPr>
        <w:t>B</w:t>
      </w:r>
      <w:r>
        <w:t>0</w:t>
      </w:r>
      <w:r>
        <w:rPr>
          <w:rFonts w:hint="eastAsia"/>
        </w:rPr>
        <w:t>的{</w:t>
      </w:r>
      <w:r>
        <w:rPr>
          <w:rFonts w:hint="eastAsia"/>
          <w:b/>
          <w:bCs/>
        </w:rPr>
        <w:t>采集时间</w:t>
      </w:r>
      <w:r>
        <w:rPr>
          <w:rFonts w:hint="eastAsia"/>
        </w:rPr>
        <w:t>}</w:t>
      </w:r>
      <w:r>
        <w:t>)</w:t>
      </w:r>
    </w:p>
    <w:p w14:paraId="2C64E511" w14:textId="77777777" w:rsidR="00442C6B" w:rsidRDefault="002F5B18">
      <w:pPr>
        <w:ind w:firstLine="420"/>
      </w:pPr>
      <w:r>
        <w:rPr>
          <w:rFonts w:hint="eastAsia"/>
          <w:b/>
          <w:bCs/>
        </w:rPr>
        <w:t>Step</w:t>
      </w:r>
      <w:r>
        <w:rPr>
          <w:b/>
          <w:bCs/>
        </w:rPr>
        <w:t xml:space="preserve"> 6</w:t>
      </w:r>
      <w:r>
        <w:rPr>
          <w:rFonts w:hint="eastAsia"/>
          <w:b/>
          <w:bCs/>
        </w:rPr>
        <w:t>：</w:t>
      </w:r>
      <w:r>
        <w:rPr>
          <w:rFonts w:hint="eastAsia"/>
        </w:rPr>
        <w:t>通过{</w:t>
      </w:r>
      <w:r>
        <w:rPr>
          <w:rFonts w:hint="eastAsia"/>
          <w:b/>
          <w:bCs/>
        </w:rPr>
        <w:t>设备生产计划表</w:t>
      </w:r>
      <w:r>
        <w:rPr>
          <w:rFonts w:hint="eastAsia"/>
        </w:rPr>
        <w:t>}获取生产产品的{</w:t>
      </w:r>
      <w:r>
        <w:rPr>
          <w:rFonts w:hint="eastAsia"/>
          <w:b/>
          <w:bCs/>
        </w:rPr>
        <w:t>物料编码</w:t>
      </w:r>
      <w:r>
        <w:rPr>
          <w:rFonts w:hint="eastAsia"/>
        </w:rPr>
        <w:t>}和{</w:t>
      </w:r>
      <w:r>
        <w:rPr>
          <w:rFonts w:hint="eastAsia"/>
          <w:b/>
          <w:bCs/>
        </w:rPr>
        <w:t>物料名称</w:t>
      </w:r>
      <w:r>
        <w:rPr>
          <w:rFonts w:hint="eastAsia"/>
        </w:rPr>
        <w:t>}</w:t>
      </w:r>
    </w:p>
    <w:p w14:paraId="35B48B07" w14:textId="77777777" w:rsidR="00442C6B" w:rsidRDefault="002F5B18">
      <w:pPr>
        <w:ind w:firstLine="420"/>
      </w:pPr>
      <w:r>
        <w:rPr>
          <w:rFonts w:hint="eastAsia"/>
          <w:b/>
          <w:bCs/>
        </w:rPr>
        <w:t>Step</w:t>
      </w:r>
      <w:r>
        <w:rPr>
          <w:b/>
          <w:bCs/>
        </w:rPr>
        <w:t xml:space="preserve"> 7</w:t>
      </w:r>
      <w:r>
        <w:rPr>
          <w:rFonts w:hint="eastAsia"/>
          <w:b/>
          <w:bCs/>
        </w:rPr>
        <w:t>：</w:t>
      </w:r>
      <w:r>
        <w:rPr>
          <w:rFonts w:hint="eastAsia"/>
        </w:rPr>
        <w:t>保存计算结果数据到{</w:t>
      </w:r>
      <w:r>
        <w:rPr>
          <w:rFonts w:hint="eastAsia"/>
          <w:b/>
          <w:bCs/>
        </w:rPr>
        <w:t>生产产量统计表</w:t>
      </w:r>
      <w:r>
        <w:rPr>
          <w:rFonts w:hint="eastAsia"/>
        </w:rPr>
        <w:t>}</w:t>
      </w:r>
    </w:p>
    <w:p w14:paraId="6A465AD1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.1.3 </w:t>
      </w:r>
      <w:r>
        <w:rPr>
          <w:rFonts w:hint="eastAsia"/>
          <w:sz w:val="24"/>
          <w:szCs w:val="24"/>
        </w:rPr>
        <w:t>输出</w:t>
      </w:r>
    </w:p>
    <w:p w14:paraId="2816E483" w14:textId="77777777" w:rsidR="00442C6B" w:rsidRDefault="002F5B18">
      <w:r>
        <w:tab/>
        <w:t>1</w:t>
      </w:r>
      <w:r>
        <w:rPr>
          <w:rFonts w:hint="eastAsia"/>
        </w:rPr>
        <w:t>、生产产量统计表</w:t>
      </w:r>
    </w:p>
    <w:p w14:paraId="11492E3D" w14:textId="77777777" w:rsidR="00442C6B" w:rsidRDefault="002F5B18">
      <w:pPr>
        <w:pStyle w:val="3"/>
        <w:spacing w:before="240" w:after="0" w:line="415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生产产能统计</w:t>
      </w:r>
    </w:p>
    <w:p w14:paraId="3F7F99ED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.2.1 </w:t>
      </w:r>
      <w:r>
        <w:rPr>
          <w:rFonts w:hint="eastAsia"/>
          <w:sz w:val="24"/>
          <w:szCs w:val="24"/>
        </w:rPr>
        <w:t>输入</w:t>
      </w:r>
    </w:p>
    <w:p w14:paraId="1D40E2AE" w14:textId="77777777" w:rsidR="00442C6B" w:rsidRDefault="002F5B18">
      <w:r>
        <w:tab/>
        <w:t>1</w:t>
      </w:r>
      <w:r>
        <w:rPr>
          <w:rFonts w:hint="eastAsia"/>
        </w:rPr>
        <w:t>、生产产量统计表</w:t>
      </w:r>
    </w:p>
    <w:p w14:paraId="5D44EEEC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.2.2 </w:t>
      </w:r>
      <w:r>
        <w:rPr>
          <w:rFonts w:hint="eastAsia"/>
          <w:sz w:val="24"/>
          <w:szCs w:val="24"/>
        </w:rPr>
        <w:t>算法描述</w:t>
      </w:r>
    </w:p>
    <w:p w14:paraId="388EB90A" w14:textId="77777777" w:rsidR="00442C6B" w:rsidRDefault="002F5B18">
      <w:r>
        <w:tab/>
      </w:r>
      <w:r>
        <w:rPr>
          <w:rFonts w:hint="eastAsia"/>
          <w:b/>
          <w:bCs/>
        </w:rPr>
        <w:t>Step</w:t>
      </w:r>
      <w:r>
        <w:rPr>
          <w:b/>
          <w:bCs/>
        </w:rPr>
        <w:t xml:space="preserve"> 1</w:t>
      </w:r>
      <w:r>
        <w:rPr>
          <w:rFonts w:hint="eastAsia"/>
          <w:b/>
          <w:bCs/>
        </w:rPr>
        <w:t>：</w:t>
      </w:r>
      <w:r>
        <w:rPr>
          <w:rFonts w:hint="eastAsia"/>
        </w:rPr>
        <w:t>每天从{</w:t>
      </w:r>
      <w:r>
        <w:rPr>
          <w:rFonts w:hint="eastAsia"/>
          <w:b/>
          <w:bCs/>
        </w:rPr>
        <w:t>生产产量统计表</w:t>
      </w:r>
      <w:r>
        <w:rPr>
          <w:rFonts w:hint="eastAsia"/>
        </w:rPr>
        <w:t>}中获取最近3</w:t>
      </w:r>
      <w:r>
        <w:t>0</w:t>
      </w:r>
      <w:r>
        <w:rPr>
          <w:rFonts w:hint="eastAsia"/>
        </w:rPr>
        <w:t>天的同物料的小时产量数据</w:t>
      </w:r>
    </w:p>
    <w:p w14:paraId="565D7E49" w14:textId="77777777" w:rsidR="00442C6B" w:rsidRDefault="002F5B18">
      <w:r>
        <w:tab/>
      </w:r>
      <w:r>
        <w:rPr>
          <w:rFonts w:hint="eastAsia"/>
          <w:b/>
          <w:bCs/>
        </w:rPr>
        <w:t>Step</w:t>
      </w:r>
      <w:r>
        <w:rPr>
          <w:b/>
          <w:bCs/>
        </w:rPr>
        <w:t xml:space="preserve"> 2</w:t>
      </w:r>
      <w:r>
        <w:rPr>
          <w:rFonts w:hint="eastAsia"/>
          <w:b/>
          <w:bCs/>
        </w:rPr>
        <w:t>：</w:t>
      </w:r>
      <w:r>
        <w:rPr>
          <w:rFonts w:hint="eastAsia"/>
        </w:rPr>
        <w:t>对小时产量数据进行从小到大排序，计算下四分位数Q1和上四分位数Q</w:t>
      </w:r>
      <w:r>
        <w:t>3</w:t>
      </w:r>
      <w:r>
        <w:rPr>
          <w:rFonts w:hint="eastAsia"/>
        </w:rPr>
        <w:t>，并计算四分位间距IQR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Q</w:t>
      </w:r>
      <w:r>
        <w:t>3-Q1</w:t>
      </w:r>
    </w:p>
    <w:p w14:paraId="5BC2A590" w14:textId="77777777" w:rsidR="00442C6B" w:rsidRDefault="002F5B18">
      <w:r>
        <w:tab/>
      </w:r>
      <w:r>
        <w:rPr>
          <w:rFonts w:hint="eastAsia"/>
          <w:b/>
          <w:bCs/>
        </w:rPr>
        <w:t>Step</w:t>
      </w:r>
      <w:r>
        <w:rPr>
          <w:b/>
          <w:bCs/>
        </w:rPr>
        <w:t xml:space="preserve"> 3</w:t>
      </w:r>
      <w:r>
        <w:rPr>
          <w:rFonts w:hint="eastAsia"/>
          <w:b/>
          <w:bCs/>
        </w:rPr>
        <w:t>：</w:t>
      </w:r>
      <w:r>
        <w:rPr>
          <w:rFonts w:hint="eastAsia"/>
        </w:rPr>
        <w:t>计算{</w:t>
      </w:r>
      <w:r>
        <w:rPr>
          <w:rFonts w:hint="eastAsia"/>
          <w:b/>
          <w:bCs/>
        </w:rPr>
        <w:t>产能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在区间[</w:t>
      </w:r>
      <w:r>
        <w:t>Q1-1.5*IQR,Q3+1.5*IQR]</w:t>
      </w:r>
      <w:r>
        <w:rPr>
          <w:rFonts w:hint="eastAsia"/>
        </w:rPr>
        <w:t>中的小时产量的平均值</w:t>
      </w:r>
    </w:p>
    <w:p w14:paraId="5556667E" w14:textId="77777777" w:rsidR="00442C6B" w:rsidRDefault="002F5B18">
      <w:r>
        <w:tab/>
      </w:r>
      <w:r>
        <w:rPr>
          <w:rFonts w:hint="eastAsia"/>
          <w:b/>
          <w:bCs/>
        </w:rPr>
        <w:t>Step</w:t>
      </w:r>
      <w:r>
        <w:rPr>
          <w:b/>
          <w:bCs/>
        </w:rPr>
        <w:t xml:space="preserve"> 4</w:t>
      </w:r>
      <w:r>
        <w:rPr>
          <w:rFonts w:hint="eastAsia"/>
          <w:b/>
          <w:bCs/>
        </w:rPr>
        <w:t>：</w:t>
      </w:r>
      <w:r>
        <w:rPr>
          <w:rFonts w:hint="eastAsia"/>
        </w:rPr>
        <w:t>保存{</w:t>
      </w:r>
      <w:r>
        <w:rPr>
          <w:rFonts w:hint="eastAsia"/>
          <w:b/>
          <w:bCs/>
        </w:rPr>
        <w:t>设备编码</w:t>
      </w:r>
      <w:r>
        <w:rPr>
          <w:rFonts w:hint="eastAsia"/>
        </w:rPr>
        <w:t>}、{</w:t>
      </w:r>
      <w:r>
        <w:rPr>
          <w:rFonts w:hint="eastAsia"/>
          <w:b/>
          <w:bCs/>
        </w:rPr>
        <w:t>设备名称</w:t>
      </w:r>
      <w:r>
        <w:rPr>
          <w:rFonts w:hint="eastAsia"/>
        </w:rPr>
        <w:t>}、{</w:t>
      </w:r>
      <w:r>
        <w:rPr>
          <w:rFonts w:hint="eastAsia"/>
          <w:b/>
          <w:bCs/>
        </w:rPr>
        <w:t>物料编码</w:t>
      </w:r>
      <w:r>
        <w:rPr>
          <w:rFonts w:hint="eastAsia"/>
        </w:rPr>
        <w:t>}、{</w:t>
      </w:r>
      <w:r>
        <w:rPr>
          <w:rFonts w:hint="eastAsia"/>
          <w:b/>
          <w:bCs/>
        </w:rPr>
        <w:t>物料名称</w:t>
      </w:r>
      <w:r>
        <w:rPr>
          <w:rFonts w:hint="eastAsia"/>
        </w:rPr>
        <w:t>}、{</w:t>
      </w:r>
      <w:r>
        <w:rPr>
          <w:rFonts w:hint="eastAsia"/>
          <w:b/>
          <w:bCs/>
        </w:rPr>
        <w:t>产能</w:t>
      </w:r>
      <w:r>
        <w:rPr>
          <w:rFonts w:hint="eastAsia"/>
        </w:rPr>
        <w:t>}数据到{</w:t>
      </w:r>
      <w:r>
        <w:rPr>
          <w:rFonts w:hint="eastAsia"/>
          <w:b/>
          <w:bCs/>
        </w:rPr>
        <w:t>设备产能统计表</w:t>
      </w:r>
      <w:r>
        <w:rPr>
          <w:rFonts w:hint="eastAsia"/>
        </w:rPr>
        <w:t>}</w:t>
      </w:r>
    </w:p>
    <w:p w14:paraId="6EA6E02A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.2.3 </w:t>
      </w:r>
      <w:r>
        <w:rPr>
          <w:rFonts w:hint="eastAsia"/>
          <w:sz w:val="24"/>
          <w:szCs w:val="24"/>
        </w:rPr>
        <w:t>输出</w:t>
      </w:r>
    </w:p>
    <w:p w14:paraId="12F296C8" w14:textId="77777777" w:rsidR="00442C6B" w:rsidRDefault="002F5B18">
      <w:r>
        <w:tab/>
        <w:t>1</w:t>
      </w:r>
      <w:r>
        <w:rPr>
          <w:rFonts w:hint="eastAsia"/>
        </w:rPr>
        <w:t>、生产产能统计表</w:t>
      </w:r>
    </w:p>
    <w:p w14:paraId="7F8F434E" w14:textId="77777777" w:rsidR="00442C6B" w:rsidRDefault="002F5B18">
      <w:pPr>
        <w:pStyle w:val="3"/>
        <w:spacing w:before="240" w:after="0" w:line="415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4</w:t>
      </w:r>
      <w:r>
        <w:rPr>
          <w:sz w:val="28"/>
          <w:szCs w:val="28"/>
        </w:rPr>
        <w:t xml:space="preserve">.3 </w:t>
      </w:r>
      <w:r>
        <w:rPr>
          <w:rFonts w:hint="eastAsia"/>
          <w:sz w:val="28"/>
          <w:szCs w:val="28"/>
        </w:rPr>
        <w:t>设备信息统计</w:t>
      </w:r>
    </w:p>
    <w:p w14:paraId="36160092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.3.1 </w:t>
      </w:r>
      <w:r>
        <w:rPr>
          <w:rFonts w:hint="eastAsia"/>
          <w:sz w:val="24"/>
          <w:szCs w:val="24"/>
        </w:rPr>
        <w:t>输入</w:t>
      </w:r>
    </w:p>
    <w:p w14:paraId="0520B6FC" w14:textId="77777777" w:rsidR="00442C6B" w:rsidRDefault="002F5B18">
      <w:r>
        <w:tab/>
        <w:t>1</w:t>
      </w:r>
      <w:r>
        <w:rPr>
          <w:rFonts w:hint="eastAsia"/>
        </w:rPr>
        <w:t>、设备生产数据表</w:t>
      </w:r>
    </w:p>
    <w:p w14:paraId="5318A222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.3.2 </w:t>
      </w:r>
      <w:r>
        <w:rPr>
          <w:rFonts w:hint="eastAsia"/>
          <w:sz w:val="24"/>
          <w:szCs w:val="24"/>
        </w:rPr>
        <w:t>算法描述</w:t>
      </w:r>
    </w:p>
    <w:p w14:paraId="7310E237" w14:textId="77777777" w:rsidR="00442C6B" w:rsidRDefault="002F5B18">
      <w:pPr>
        <w:ind w:firstLine="420"/>
      </w:pPr>
      <w:r>
        <w:rPr>
          <w:rFonts w:hint="eastAsia"/>
          <w:b/>
          <w:bCs/>
        </w:rPr>
        <w:t>Step</w:t>
      </w:r>
      <w:r>
        <w:rPr>
          <w:b/>
          <w:bCs/>
        </w:rPr>
        <w:t xml:space="preserve"> 1</w:t>
      </w:r>
      <w:r>
        <w:rPr>
          <w:rFonts w:hint="eastAsia"/>
          <w:b/>
          <w:bCs/>
        </w:rPr>
        <w:t>：</w:t>
      </w:r>
      <w:r>
        <w:rPr>
          <w:rFonts w:hint="eastAsia"/>
        </w:rPr>
        <w:t>每分钟从{</w:t>
      </w:r>
      <w:r>
        <w:rPr>
          <w:rFonts w:hint="eastAsia"/>
          <w:b/>
          <w:bCs/>
        </w:rPr>
        <w:t>设备生产数据表</w:t>
      </w:r>
      <w:r>
        <w:rPr>
          <w:rFonts w:hint="eastAsia"/>
        </w:rPr>
        <w:t>}中获取前一分钟所在小时（标记为A</w:t>
      </w:r>
      <w:r>
        <w:t>0</w:t>
      </w:r>
      <w:r>
        <w:rPr>
          <w:rFonts w:hint="eastAsia"/>
        </w:rPr>
        <w:t>点）内最后一次采集的数据（标记为B</w:t>
      </w:r>
      <w:r>
        <w:t>0</w:t>
      </w:r>
      <w:r>
        <w:rPr>
          <w:rFonts w:hint="eastAsia"/>
        </w:rPr>
        <w:t>），若查询不到数据，则{</w:t>
      </w:r>
      <w:r>
        <w:rPr>
          <w:rFonts w:hint="eastAsia"/>
          <w:b/>
          <w:bCs/>
        </w:rPr>
        <w:t>总合格品数</w:t>
      </w:r>
      <w:r>
        <w:rPr>
          <w:rFonts w:hint="eastAsia"/>
        </w:rPr>
        <w:t>}默认为0</w:t>
      </w:r>
    </w:p>
    <w:p w14:paraId="69C35F73" w14:textId="77777777" w:rsidR="00442C6B" w:rsidRDefault="002F5B18">
      <w:pPr>
        <w:ind w:firstLine="420"/>
      </w:pPr>
      <w:r>
        <w:rPr>
          <w:rFonts w:hint="eastAsia"/>
          <w:b/>
          <w:bCs/>
        </w:rPr>
        <w:t>Step</w:t>
      </w:r>
      <w:r>
        <w:rPr>
          <w:b/>
          <w:bCs/>
        </w:rPr>
        <w:t xml:space="preserve"> 2</w:t>
      </w:r>
      <w:r>
        <w:rPr>
          <w:rFonts w:hint="eastAsia"/>
          <w:b/>
          <w:bCs/>
        </w:rPr>
        <w:t>：</w:t>
      </w:r>
      <w:r>
        <w:rPr>
          <w:rFonts w:hint="eastAsia"/>
        </w:rPr>
        <w:t>从{</w:t>
      </w:r>
      <w:r>
        <w:rPr>
          <w:rFonts w:hint="eastAsia"/>
          <w:b/>
          <w:bCs/>
        </w:rPr>
        <w:t>生产产量统计表</w:t>
      </w:r>
      <w:r>
        <w:rPr>
          <w:rFonts w:hint="eastAsia"/>
        </w:rPr>
        <w:t>}中获取前一分钟的前一小时（标记为A</w:t>
      </w:r>
      <w:r>
        <w:t>1</w:t>
      </w:r>
      <w:r>
        <w:rPr>
          <w:rFonts w:hint="eastAsia"/>
        </w:rPr>
        <w:t>点，即A</w:t>
      </w:r>
      <w:r>
        <w:t>1</w:t>
      </w:r>
      <w:r>
        <w:rPr>
          <w:rFonts w:hint="eastAsia"/>
        </w:rPr>
        <w:t>为A</w:t>
      </w:r>
      <w:r>
        <w:t>0</w:t>
      </w:r>
      <w:r>
        <w:rPr>
          <w:rFonts w:hint="eastAsia"/>
        </w:rPr>
        <w:t>的前一小时）设备的数据（标记为B</w:t>
      </w:r>
      <w:r>
        <w:t>1</w:t>
      </w:r>
      <w:r>
        <w:rPr>
          <w:rFonts w:hint="eastAsia"/>
        </w:rPr>
        <w:t>），若查询不到数据，则数据为</w:t>
      </w:r>
      <w:r>
        <w:t>0</w:t>
      </w:r>
    </w:p>
    <w:p w14:paraId="0731A835" w14:textId="77777777" w:rsidR="00442C6B" w:rsidRDefault="002F5B18">
      <w:pPr>
        <w:ind w:firstLine="420"/>
        <w:rPr>
          <w:b/>
          <w:bCs/>
        </w:rPr>
      </w:pPr>
      <w:r>
        <w:rPr>
          <w:rFonts w:hint="eastAsia"/>
          <w:b/>
          <w:bCs/>
        </w:rPr>
        <w:t>Step</w:t>
      </w:r>
      <w:r>
        <w:rPr>
          <w:b/>
          <w:bCs/>
        </w:rPr>
        <w:t xml:space="preserve"> 3</w:t>
      </w:r>
      <w:r>
        <w:rPr>
          <w:rFonts w:hint="eastAsia"/>
          <w:b/>
          <w:bCs/>
        </w:rPr>
        <w:t>：</w:t>
      </w:r>
    </w:p>
    <w:p w14:paraId="170E9C2C" w14:textId="77777777" w:rsidR="00442C6B" w:rsidRDefault="002F5B18">
      <w:pPr>
        <w:ind w:left="420" w:firstLine="420"/>
      </w:pPr>
      <w:r>
        <w:rPr>
          <w:rFonts w:hint="eastAsia"/>
        </w:rPr>
        <w:t>若{</w:t>
      </w:r>
      <w:r>
        <w:rPr>
          <w:rFonts w:hint="eastAsia"/>
          <w:b/>
          <w:bCs/>
        </w:rPr>
        <w:t>总合格品数</w:t>
      </w:r>
      <w:r>
        <w:rPr>
          <w:rFonts w:hint="eastAsia"/>
        </w:rPr>
        <w:t>}为0，则</w:t>
      </w:r>
    </w:p>
    <w:p w14:paraId="268A1030" w14:textId="77777777" w:rsidR="00442C6B" w:rsidRDefault="002F5B18">
      <w:pPr>
        <w:ind w:left="840" w:firstLine="420"/>
      </w:pPr>
      <w:r>
        <w:rPr>
          <w:rFonts w:hint="eastAsia"/>
        </w:rPr>
        <w:t>{</w:t>
      </w:r>
      <w:r>
        <w:rPr>
          <w:rFonts w:hint="eastAsia"/>
          <w:b/>
          <w:bCs/>
        </w:rPr>
        <w:t>总开机时间</w:t>
      </w:r>
      <w:r>
        <w:rPr>
          <w:rFonts w:hint="eastAsia"/>
        </w:rPr>
        <w:t>}=B</w:t>
      </w:r>
      <w:r>
        <w:t>1</w:t>
      </w:r>
      <w:r>
        <w:rPr>
          <w:rFonts w:hint="eastAsia"/>
        </w:rPr>
        <w:t>的{</w:t>
      </w:r>
      <w:r>
        <w:rPr>
          <w:rFonts w:hint="eastAsia"/>
          <w:b/>
          <w:bCs/>
        </w:rPr>
        <w:t>总开机时间</w:t>
      </w:r>
      <w:r>
        <w:rPr>
          <w:rFonts w:hint="eastAsia"/>
        </w:rPr>
        <w:t>}</w:t>
      </w:r>
    </w:p>
    <w:p w14:paraId="199BD0DD" w14:textId="77777777" w:rsidR="00442C6B" w:rsidRDefault="002F5B18">
      <w:pPr>
        <w:ind w:left="840" w:firstLine="420"/>
      </w:pPr>
      <w:r>
        <w:rPr>
          <w:rFonts w:hint="eastAsia"/>
        </w:rPr>
        <w:t>{</w:t>
      </w:r>
      <w:r>
        <w:rPr>
          <w:rFonts w:hint="eastAsia"/>
          <w:b/>
          <w:bCs/>
        </w:rPr>
        <w:t>总运行时间</w:t>
      </w:r>
      <w:r>
        <w:rPr>
          <w:rFonts w:hint="eastAsia"/>
        </w:rPr>
        <w:t>}= B</w:t>
      </w:r>
      <w:r>
        <w:t>1</w:t>
      </w:r>
      <w:r>
        <w:rPr>
          <w:rFonts w:hint="eastAsia"/>
        </w:rPr>
        <w:t>的{</w:t>
      </w:r>
      <w:r>
        <w:rPr>
          <w:rFonts w:hint="eastAsia"/>
          <w:b/>
          <w:bCs/>
        </w:rPr>
        <w:t>总运行时间</w:t>
      </w:r>
      <w:r>
        <w:rPr>
          <w:rFonts w:hint="eastAsia"/>
        </w:rPr>
        <w:t>}</w:t>
      </w:r>
    </w:p>
    <w:p w14:paraId="09A87672" w14:textId="77777777" w:rsidR="00442C6B" w:rsidRDefault="002F5B18">
      <w:pPr>
        <w:ind w:left="840" w:firstLine="420"/>
      </w:pPr>
      <w:r>
        <w:rPr>
          <w:rFonts w:hint="eastAsia"/>
        </w:rPr>
        <w:t>{</w:t>
      </w:r>
      <w:r>
        <w:rPr>
          <w:rFonts w:hint="eastAsia"/>
          <w:b/>
          <w:bCs/>
        </w:rPr>
        <w:t>总停机时间</w:t>
      </w:r>
      <w:r>
        <w:rPr>
          <w:rFonts w:hint="eastAsia"/>
        </w:rPr>
        <w:t>}= B</w:t>
      </w:r>
      <w:r>
        <w:t>1</w:t>
      </w:r>
      <w:r>
        <w:rPr>
          <w:rFonts w:hint="eastAsia"/>
        </w:rPr>
        <w:t>的{</w:t>
      </w:r>
      <w:r>
        <w:rPr>
          <w:rFonts w:hint="eastAsia"/>
          <w:b/>
          <w:bCs/>
        </w:rPr>
        <w:t>总停机时间</w:t>
      </w:r>
      <w:r>
        <w:rPr>
          <w:rFonts w:hint="eastAsia"/>
        </w:rPr>
        <w:t>}+</w:t>
      </w:r>
      <w:r>
        <w:t>60</w:t>
      </w:r>
    </w:p>
    <w:p w14:paraId="1ED4A3D2" w14:textId="77777777" w:rsidR="00442C6B" w:rsidRDefault="002F5B18">
      <w:pPr>
        <w:ind w:left="840" w:firstLine="420"/>
      </w:pPr>
      <w:r>
        <w:rPr>
          <w:rFonts w:hint="eastAsia"/>
        </w:rPr>
        <w:t>{</w:t>
      </w:r>
      <w:r>
        <w:rPr>
          <w:rFonts w:hint="eastAsia"/>
          <w:b/>
          <w:bCs/>
        </w:rPr>
        <w:t>停机时间</w:t>
      </w:r>
      <w:r>
        <w:rPr>
          <w:rFonts w:hint="eastAsia"/>
        </w:rPr>
        <w:t>}= B</w:t>
      </w:r>
      <w:r>
        <w:t>1</w:t>
      </w:r>
      <w:r>
        <w:rPr>
          <w:rFonts w:hint="eastAsia"/>
        </w:rPr>
        <w:t>的{</w:t>
      </w:r>
      <w:r>
        <w:rPr>
          <w:rFonts w:hint="eastAsia"/>
          <w:b/>
          <w:bCs/>
        </w:rPr>
        <w:t>停机时间</w:t>
      </w:r>
      <w:r>
        <w:rPr>
          <w:rFonts w:hint="eastAsia"/>
        </w:rPr>
        <w:t>}+</w:t>
      </w:r>
      <w:r>
        <w:t>60</w:t>
      </w:r>
    </w:p>
    <w:p w14:paraId="5E9D6FCD" w14:textId="77777777" w:rsidR="00442C6B" w:rsidRDefault="002F5B18">
      <w:pPr>
        <w:ind w:left="840" w:firstLine="420"/>
      </w:pPr>
      <w:r>
        <w:rPr>
          <w:rFonts w:hint="eastAsia"/>
        </w:rPr>
        <w:t>{</w:t>
      </w:r>
      <w:r>
        <w:rPr>
          <w:rFonts w:hint="eastAsia"/>
          <w:b/>
          <w:bCs/>
        </w:rPr>
        <w:t>计划停机时间</w:t>
      </w:r>
      <w:r>
        <w:rPr>
          <w:rFonts w:hint="eastAsia"/>
        </w:rPr>
        <w:t>}=</w:t>
      </w:r>
      <w:r>
        <w:t>60</w:t>
      </w:r>
    </w:p>
    <w:p w14:paraId="58D6F45F" w14:textId="77777777" w:rsidR="00442C6B" w:rsidRDefault="002F5B18">
      <w:pPr>
        <w:ind w:left="840" w:firstLine="420"/>
      </w:pPr>
      <w:r>
        <w:rPr>
          <w:rFonts w:hint="eastAsia"/>
        </w:rPr>
        <w:t>{</w:t>
      </w:r>
      <w:r>
        <w:rPr>
          <w:rFonts w:hint="eastAsia"/>
          <w:b/>
          <w:bCs/>
        </w:rPr>
        <w:t>上次清零时间</w:t>
      </w:r>
      <w:r>
        <w:rPr>
          <w:rFonts w:hint="eastAsia"/>
        </w:rPr>
        <w:t>}= B</w:t>
      </w:r>
      <w:r>
        <w:t>1</w:t>
      </w:r>
      <w:r>
        <w:rPr>
          <w:rFonts w:hint="eastAsia"/>
        </w:rPr>
        <w:t>的{</w:t>
      </w:r>
      <w:r>
        <w:rPr>
          <w:rFonts w:hint="eastAsia"/>
          <w:b/>
          <w:bCs/>
        </w:rPr>
        <w:t>上次清零时间</w:t>
      </w:r>
      <w:r>
        <w:rPr>
          <w:rFonts w:hint="eastAsia"/>
        </w:rPr>
        <w:t>}</w:t>
      </w:r>
    </w:p>
    <w:p w14:paraId="4969C5BD" w14:textId="77777777" w:rsidR="00442C6B" w:rsidRDefault="002F5B18">
      <w:pPr>
        <w:ind w:left="840" w:firstLine="420"/>
      </w:pPr>
      <w:r>
        <w:rPr>
          <w:rFonts w:hint="eastAsia"/>
        </w:rPr>
        <w:t>{</w:t>
      </w:r>
      <w:r>
        <w:rPr>
          <w:rFonts w:hint="eastAsia"/>
          <w:b/>
          <w:bCs/>
        </w:rPr>
        <w:t>总合格品数</w:t>
      </w:r>
      <w:r>
        <w:rPr>
          <w:rFonts w:hint="eastAsia"/>
        </w:rPr>
        <w:t>}= B</w:t>
      </w:r>
      <w:r>
        <w:t>1</w:t>
      </w:r>
      <w:r>
        <w:rPr>
          <w:rFonts w:hint="eastAsia"/>
        </w:rPr>
        <w:t>的{</w:t>
      </w:r>
      <w:r>
        <w:rPr>
          <w:rFonts w:hint="eastAsia"/>
          <w:b/>
          <w:bCs/>
        </w:rPr>
        <w:t>总合格品数</w:t>
      </w:r>
      <w:r>
        <w:rPr>
          <w:rFonts w:hint="eastAsia"/>
        </w:rPr>
        <w:t>}</w:t>
      </w:r>
    </w:p>
    <w:p w14:paraId="79D3CCB5" w14:textId="77777777" w:rsidR="00442C6B" w:rsidRDefault="002F5B18">
      <w:pPr>
        <w:ind w:left="840" w:firstLine="420"/>
      </w:pPr>
      <w:r>
        <w:rPr>
          <w:rFonts w:hint="eastAsia"/>
        </w:rPr>
        <w:t>{</w:t>
      </w:r>
      <w:r>
        <w:rPr>
          <w:rFonts w:hint="eastAsia"/>
          <w:b/>
          <w:bCs/>
        </w:rPr>
        <w:t>总不良品数</w:t>
      </w:r>
      <w:r>
        <w:rPr>
          <w:rFonts w:hint="eastAsia"/>
        </w:rPr>
        <w:t>}= B</w:t>
      </w:r>
      <w:r>
        <w:t>1</w:t>
      </w:r>
      <w:r>
        <w:rPr>
          <w:rFonts w:hint="eastAsia"/>
        </w:rPr>
        <w:t>的{</w:t>
      </w:r>
      <w:r>
        <w:rPr>
          <w:rFonts w:hint="eastAsia"/>
          <w:b/>
          <w:bCs/>
        </w:rPr>
        <w:t>总不良品数</w:t>
      </w:r>
      <w:r>
        <w:rPr>
          <w:rFonts w:hint="eastAsia"/>
        </w:rPr>
        <w:t>}</w:t>
      </w:r>
    </w:p>
    <w:p w14:paraId="4D612EEB" w14:textId="77777777" w:rsidR="00442C6B" w:rsidRDefault="002F5B18">
      <w:pPr>
        <w:ind w:left="840" w:firstLine="420"/>
      </w:pPr>
      <w:r>
        <w:rPr>
          <w:rFonts w:hint="eastAsia"/>
        </w:rPr>
        <w:t>{</w:t>
      </w:r>
      <w:r>
        <w:rPr>
          <w:rFonts w:hint="eastAsia"/>
          <w:b/>
          <w:bCs/>
        </w:rPr>
        <w:t>理论速度</w:t>
      </w:r>
      <w:r>
        <w:rPr>
          <w:rFonts w:hint="eastAsia"/>
        </w:rPr>
        <w:t>}= B</w:t>
      </w:r>
      <w:r>
        <w:t>1</w:t>
      </w:r>
      <w:r>
        <w:rPr>
          <w:rFonts w:hint="eastAsia"/>
        </w:rPr>
        <w:t>的{</w:t>
      </w:r>
      <w:r>
        <w:rPr>
          <w:rFonts w:hint="eastAsia"/>
          <w:b/>
          <w:bCs/>
        </w:rPr>
        <w:t>理论速度</w:t>
      </w:r>
      <w:r>
        <w:rPr>
          <w:rFonts w:hint="eastAsia"/>
        </w:rPr>
        <w:t>}</w:t>
      </w:r>
    </w:p>
    <w:p w14:paraId="2451CE41" w14:textId="77777777" w:rsidR="00442C6B" w:rsidRDefault="002F5B18">
      <w:pPr>
        <w:ind w:left="840" w:firstLine="420"/>
      </w:pPr>
      <w:r>
        <w:rPr>
          <w:rFonts w:hint="eastAsia"/>
        </w:rPr>
        <w:t>其他数据均为0</w:t>
      </w:r>
    </w:p>
    <w:p w14:paraId="71626821" w14:textId="77777777" w:rsidR="00442C6B" w:rsidRDefault="002F5B18">
      <w:pPr>
        <w:ind w:left="420" w:firstLine="420"/>
      </w:pPr>
      <w:r>
        <w:rPr>
          <w:rFonts w:hint="eastAsia"/>
        </w:rPr>
        <w:t>若{</w:t>
      </w:r>
      <w:r>
        <w:rPr>
          <w:rFonts w:hint="eastAsia"/>
          <w:b/>
          <w:bCs/>
        </w:rPr>
        <w:t>总合格品数</w:t>
      </w:r>
      <w:r>
        <w:rPr>
          <w:rFonts w:hint="eastAsia"/>
        </w:rPr>
        <w:t>}不为0，则</w:t>
      </w:r>
    </w:p>
    <w:p w14:paraId="6741B5FE" w14:textId="77777777" w:rsidR="00442C6B" w:rsidRDefault="002F5B18">
      <w:pPr>
        <w:ind w:left="840" w:firstLine="420"/>
      </w:pPr>
      <w:r>
        <w:rPr>
          <w:rFonts w:hint="eastAsia"/>
        </w:rPr>
        <w:t>{</w:t>
      </w:r>
      <w:r>
        <w:rPr>
          <w:rFonts w:hint="eastAsia"/>
          <w:b/>
          <w:bCs/>
        </w:rPr>
        <w:t>总开机时间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= B</w:t>
      </w:r>
      <w:r>
        <w:t>0</w:t>
      </w:r>
      <w:r>
        <w:rPr>
          <w:rFonts w:hint="eastAsia"/>
        </w:rPr>
        <w:t>的{</w:t>
      </w:r>
      <w:r>
        <w:rPr>
          <w:rFonts w:hint="eastAsia"/>
          <w:b/>
          <w:bCs/>
        </w:rPr>
        <w:t>总开机时间</w:t>
      </w:r>
      <w:r>
        <w:rPr>
          <w:rFonts w:hint="eastAsia"/>
        </w:rPr>
        <w:t>}</w:t>
      </w:r>
    </w:p>
    <w:p w14:paraId="5EEFC2CA" w14:textId="77777777" w:rsidR="00442C6B" w:rsidRDefault="002F5B18">
      <w:pPr>
        <w:ind w:left="840" w:firstLine="420"/>
      </w:pPr>
      <w:r>
        <w:rPr>
          <w:rFonts w:hint="eastAsia"/>
        </w:rPr>
        <w:t>{</w:t>
      </w:r>
      <w:r>
        <w:rPr>
          <w:rFonts w:hint="eastAsia"/>
          <w:b/>
          <w:bCs/>
        </w:rPr>
        <w:t>总运行时间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B0的{</w:t>
      </w:r>
      <w:r>
        <w:rPr>
          <w:rFonts w:hint="eastAsia"/>
          <w:b/>
          <w:bCs/>
        </w:rPr>
        <w:t>总运行时间</w:t>
      </w:r>
      <w:r>
        <w:rPr>
          <w:rFonts w:hint="eastAsia"/>
        </w:rPr>
        <w:t>}</w:t>
      </w:r>
    </w:p>
    <w:p w14:paraId="2F10A057" w14:textId="77777777" w:rsidR="00442C6B" w:rsidRDefault="002F5B18">
      <w:pPr>
        <w:ind w:left="840" w:firstLine="420"/>
      </w:pPr>
      <w:r>
        <w:rPr>
          <w:rFonts w:hint="eastAsia"/>
        </w:rPr>
        <w:t>{</w:t>
      </w:r>
      <w:r>
        <w:rPr>
          <w:rFonts w:hint="eastAsia"/>
          <w:b/>
          <w:bCs/>
        </w:rPr>
        <w:t>总停机时间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B</w:t>
      </w:r>
      <w:r>
        <w:t>0</w:t>
      </w:r>
      <w:r>
        <w:rPr>
          <w:rFonts w:hint="eastAsia"/>
        </w:rPr>
        <w:t>的{</w:t>
      </w:r>
      <w:r>
        <w:rPr>
          <w:rFonts w:hint="eastAsia"/>
          <w:b/>
          <w:bCs/>
        </w:rPr>
        <w:t>总停机时间</w:t>
      </w:r>
      <w:r>
        <w:rPr>
          <w:rFonts w:hint="eastAsia"/>
        </w:rPr>
        <w:t>}</w:t>
      </w:r>
    </w:p>
    <w:p w14:paraId="2BE40518" w14:textId="77777777" w:rsidR="00442C6B" w:rsidRDefault="002F5B18">
      <w:pPr>
        <w:ind w:left="840" w:firstLine="420"/>
      </w:pPr>
      <w:r>
        <w:rPr>
          <w:rFonts w:hint="eastAsia"/>
        </w:rPr>
        <w:t>{</w:t>
      </w:r>
      <w:r>
        <w:rPr>
          <w:rFonts w:hint="eastAsia"/>
          <w:b/>
          <w:bCs/>
        </w:rPr>
        <w:t>开机时间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B</w:t>
      </w:r>
      <w:r>
        <w:t>0</w:t>
      </w:r>
      <w:r>
        <w:rPr>
          <w:rFonts w:hint="eastAsia"/>
        </w:rPr>
        <w:t>的{</w:t>
      </w:r>
      <w:r>
        <w:rPr>
          <w:rFonts w:hint="eastAsia"/>
          <w:b/>
          <w:bCs/>
        </w:rPr>
        <w:t>总开机时间</w:t>
      </w:r>
      <w:r>
        <w:rPr>
          <w:rFonts w:hint="eastAsia"/>
        </w:rPr>
        <w:t>}</w:t>
      </w:r>
      <w:r>
        <w:t>-</w:t>
      </w:r>
      <w:r>
        <w:rPr>
          <w:rFonts w:hint="eastAsia"/>
        </w:rPr>
        <w:t>B1的{</w:t>
      </w:r>
      <w:r>
        <w:rPr>
          <w:rFonts w:hint="eastAsia"/>
          <w:b/>
          <w:bCs/>
        </w:rPr>
        <w:t>总开机时间</w:t>
      </w:r>
      <w:r>
        <w:rPr>
          <w:rFonts w:hint="eastAsia"/>
        </w:rPr>
        <w:t>}</w:t>
      </w:r>
    </w:p>
    <w:p w14:paraId="65A43B3D" w14:textId="77777777" w:rsidR="00442C6B" w:rsidRDefault="002F5B18">
      <w:pPr>
        <w:ind w:left="840" w:firstLine="420"/>
      </w:pPr>
      <w:r>
        <w:rPr>
          <w:rFonts w:hint="eastAsia"/>
        </w:rPr>
        <w:t>{</w:t>
      </w:r>
      <w:r>
        <w:rPr>
          <w:rFonts w:hint="eastAsia"/>
          <w:b/>
          <w:bCs/>
        </w:rPr>
        <w:t>运行时间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B</w:t>
      </w:r>
      <w:r>
        <w:t>0</w:t>
      </w:r>
      <w:r>
        <w:rPr>
          <w:rFonts w:hint="eastAsia"/>
        </w:rPr>
        <w:t>的{</w:t>
      </w:r>
      <w:r>
        <w:rPr>
          <w:rFonts w:hint="eastAsia"/>
          <w:b/>
          <w:bCs/>
        </w:rPr>
        <w:t>总运行时间</w:t>
      </w:r>
      <w:r>
        <w:rPr>
          <w:rFonts w:hint="eastAsia"/>
        </w:rPr>
        <w:t>}</w:t>
      </w:r>
      <w:r>
        <w:t>-</w:t>
      </w:r>
      <w:r>
        <w:rPr>
          <w:rFonts w:hint="eastAsia"/>
        </w:rPr>
        <w:t>B</w:t>
      </w:r>
      <w:r>
        <w:t>1</w:t>
      </w:r>
      <w:r>
        <w:rPr>
          <w:rFonts w:hint="eastAsia"/>
        </w:rPr>
        <w:t>的{</w:t>
      </w:r>
      <w:r>
        <w:rPr>
          <w:rFonts w:hint="eastAsia"/>
          <w:b/>
          <w:bCs/>
        </w:rPr>
        <w:t>总开机时间</w:t>
      </w:r>
      <w:r>
        <w:rPr>
          <w:rFonts w:hint="eastAsia"/>
        </w:rPr>
        <w:t>}</w:t>
      </w:r>
    </w:p>
    <w:p w14:paraId="688184F9" w14:textId="77777777" w:rsidR="00442C6B" w:rsidRDefault="002F5B18">
      <w:pPr>
        <w:ind w:left="840" w:firstLine="420"/>
      </w:pPr>
      <w:r>
        <w:rPr>
          <w:rFonts w:hint="eastAsia"/>
        </w:rPr>
        <w:t>{</w:t>
      </w:r>
      <w:r>
        <w:rPr>
          <w:rFonts w:hint="eastAsia"/>
          <w:b/>
          <w:bCs/>
        </w:rPr>
        <w:t>停机时间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B</w:t>
      </w:r>
      <w:r>
        <w:t>0</w:t>
      </w:r>
      <w:r>
        <w:rPr>
          <w:rFonts w:hint="eastAsia"/>
        </w:rPr>
        <w:t>的{</w:t>
      </w:r>
      <w:r>
        <w:rPr>
          <w:rFonts w:hint="eastAsia"/>
          <w:b/>
          <w:bCs/>
        </w:rPr>
        <w:t>总停机时间</w:t>
      </w:r>
      <w:r>
        <w:rPr>
          <w:rFonts w:hint="eastAsia"/>
        </w:rPr>
        <w:t>}</w:t>
      </w:r>
      <w:r>
        <w:t>-</w:t>
      </w:r>
      <w:r>
        <w:rPr>
          <w:rFonts w:hint="eastAsia"/>
        </w:rPr>
        <w:t>B</w:t>
      </w:r>
      <w:r>
        <w:t>1</w:t>
      </w:r>
      <w:r>
        <w:rPr>
          <w:rFonts w:hint="eastAsia"/>
        </w:rPr>
        <w:t>的{</w:t>
      </w:r>
      <w:r>
        <w:rPr>
          <w:rFonts w:hint="eastAsia"/>
          <w:b/>
          <w:bCs/>
        </w:rPr>
        <w:t>总停机时间</w:t>
      </w:r>
      <w:r>
        <w:rPr>
          <w:rFonts w:hint="eastAsia"/>
        </w:rPr>
        <w:t>}</w:t>
      </w:r>
    </w:p>
    <w:p w14:paraId="4BD7414A" w14:textId="77777777" w:rsidR="00442C6B" w:rsidRDefault="002F5B18">
      <w:pPr>
        <w:ind w:left="840" w:firstLine="420"/>
      </w:pPr>
      <w:r>
        <w:rPr>
          <w:rFonts w:hint="eastAsia"/>
        </w:rPr>
        <w:lastRenderedPageBreak/>
        <w:t>{</w:t>
      </w:r>
      <w:r>
        <w:rPr>
          <w:rFonts w:hint="eastAsia"/>
          <w:b/>
          <w:bCs/>
        </w:rPr>
        <w:t>计划停机时间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=</w:t>
      </w:r>
      <w:r>
        <w:t xml:space="preserve"> 0</w:t>
      </w:r>
    </w:p>
    <w:p w14:paraId="1BF07EE3" w14:textId="77777777" w:rsidR="00442C6B" w:rsidRDefault="002F5B18">
      <w:pPr>
        <w:ind w:left="840" w:firstLine="420"/>
      </w:pPr>
      <w:r>
        <w:rPr>
          <w:rFonts w:hint="eastAsia"/>
        </w:rPr>
        <w:t>{</w:t>
      </w:r>
      <w:r>
        <w:rPr>
          <w:rFonts w:hint="eastAsia"/>
          <w:b/>
          <w:bCs/>
        </w:rPr>
        <w:t>上次清零时间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=B</w:t>
      </w:r>
      <w:r>
        <w:t>0</w:t>
      </w:r>
      <w:r>
        <w:rPr>
          <w:rFonts w:hint="eastAsia"/>
        </w:rPr>
        <w:t>的{</w:t>
      </w:r>
      <w:r>
        <w:rPr>
          <w:rFonts w:hint="eastAsia"/>
          <w:b/>
          <w:bCs/>
        </w:rPr>
        <w:t>上次清零时间</w:t>
      </w:r>
      <w:r>
        <w:rPr>
          <w:rFonts w:hint="eastAsia"/>
        </w:rPr>
        <w:t>}</w:t>
      </w:r>
    </w:p>
    <w:p w14:paraId="74409D7C" w14:textId="77777777" w:rsidR="00442C6B" w:rsidRDefault="002F5B18">
      <w:pPr>
        <w:ind w:left="840" w:firstLine="420"/>
      </w:pPr>
      <w:r>
        <w:rPr>
          <w:rFonts w:hint="eastAsia"/>
        </w:rPr>
        <w:t>{</w:t>
      </w:r>
      <w:r>
        <w:rPr>
          <w:rFonts w:hint="eastAsia"/>
          <w:b/>
          <w:bCs/>
        </w:rPr>
        <w:t>总合格品数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B</w:t>
      </w:r>
      <w:r>
        <w:t>0</w:t>
      </w:r>
      <w:r>
        <w:rPr>
          <w:rFonts w:hint="eastAsia"/>
        </w:rPr>
        <w:t>的{</w:t>
      </w:r>
      <w:r>
        <w:rPr>
          <w:rFonts w:hint="eastAsia"/>
          <w:b/>
          <w:bCs/>
        </w:rPr>
        <w:t>总合格品数</w:t>
      </w:r>
      <w:r>
        <w:rPr>
          <w:rFonts w:hint="eastAsia"/>
        </w:rPr>
        <w:t>}</w:t>
      </w:r>
    </w:p>
    <w:p w14:paraId="6DE681C6" w14:textId="77777777" w:rsidR="00442C6B" w:rsidRDefault="002F5B18">
      <w:pPr>
        <w:ind w:left="840" w:firstLine="420"/>
      </w:pPr>
      <w:r>
        <w:rPr>
          <w:rFonts w:hint="eastAsia"/>
        </w:rPr>
        <w:t>{</w:t>
      </w:r>
      <w:r>
        <w:rPr>
          <w:rFonts w:hint="eastAsia"/>
          <w:b/>
          <w:bCs/>
        </w:rPr>
        <w:t>总不良品数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B</w:t>
      </w:r>
      <w:r>
        <w:t>0</w:t>
      </w:r>
      <w:r>
        <w:rPr>
          <w:rFonts w:hint="eastAsia"/>
        </w:rPr>
        <w:t>的{</w:t>
      </w:r>
      <w:r>
        <w:rPr>
          <w:rFonts w:hint="eastAsia"/>
          <w:b/>
          <w:bCs/>
        </w:rPr>
        <w:t>总不良品数</w:t>
      </w:r>
      <w:r>
        <w:rPr>
          <w:rFonts w:hint="eastAsia"/>
        </w:rPr>
        <w:t>}</w:t>
      </w:r>
    </w:p>
    <w:p w14:paraId="3F0D8024" w14:textId="77777777" w:rsidR="00442C6B" w:rsidRDefault="002F5B18">
      <w:pPr>
        <w:ind w:left="840" w:firstLine="420"/>
      </w:pPr>
      <w:r>
        <w:rPr>
          <w:rFonts w:hint="eastAsia"/>
        </w:rPr>
        <w:t>{</w:t>
      </w:r>
      <w:r>
        <w:rPr>
          <w:rFonts w:hint="eastAsia"/>
          <w:b/>
          <w:bCs/>
        </w:rPr>
        <w:t>合格品数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B</w:t>
      </w:r>
      <w:r>
        <w:t>0</w:t>
      </w:r>
      <w:r>
        <w:rPr>
          <w:rFonts w:hint="eastAsia"/>
        </w:rPr>
        <w:t>的{</w:t>
      </w:r>
      <w:r>
        <w:rPr>
          <w:rFonts w:hint="eastAsia"/>
          <w:b/>
          <w:bCs/>
        </w:rPr>
        <w:t>总合格品数</w:t>
      </w:r>
      <w:r>
        <w:rPr>
          <w:rFonts w:hint="eastAsia"/>
        </w:rPr>
        <w:t>}</w:t>
      </w:r>
      <w:r>
        <w:t>-</w:t>
      </w:r>
      <w:r>
        <w:rPr>
          <w:rFonts w:hint="eastAsia"/>
        </w:rPr>
        <w:t>前第二小时设备的{</w:t>
      </w:r>
      <w:r>
        <w:rPr>
          <w:rFonts w:hint="eastAsia"/>
          <w:b/>
          <w:bCs/>
        </w:rPr>
        <w:t>总合格品数</w:t>
      </w:r>
      <w:r>
        <w:rPr>
          <w:rFonts w:hint="eastAsia"/>
        </w:rPr>
        <w:t>}</w:t>
      </w:r>
    </w:p>
    <w:p w14:paraId="03F9BE9F" w14:textId="77777777" w:rsidR="00442C6B" w:rsidRDefault="002F5B18">
      <w:pPr>
        <w:ind w:left="840" w:firstLine="420"/>
      </w:pPr>
      <w:r>
        <w:rPr>
          <w:rFonts w:hint="eastAsia"/>
        </w:rPr>
        <w:t>{</w:t>
      </w:r>
      <w:r>
        <w:rPr>
          <w:rFonts w:hint="eastAsia"/>
          <w:b/>
          <w:bCs/>
        </w:rPr>
        <w:t>不良品数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B</w:t>
      </w:r>
      <w:r>
        <w:t>0</w:t>
      </w:r>
      <w:r>
        <w:rPr>
          <w:rFonts w:hint="eastAsia"/>
        </w:rPr>
        <w:t>的{</w:t>
      </w:r>
      <w:r>
        <w:rPr>
          <w:rFonts w:hint="eastAsia"/>
          <w:b/>
          <w:bCs/>
        </w:rPr>
        <w:t>总不良品数</w:t>
      </w:r>
      <w:r>
        <w:rPr>
          <w:rFonts w:hint="eastAsia"/>
        </w:rPr>
        <w:t>}</w:t>
      </w:r>
      <w:r>
        <w:t>-</w:t>
      </w:r>
      <w:r>
        <w:rPr>
          <w:rFonts w:hint="eastAsia"/>
        </w:rPr>
        <w:t>前第二小时设备的{</w:t>
      </w:r>
      <w:r>
        <w:rPr>
          <w:rFonts w:hint="eastAsia"/>
          <w:b/>
          <w:bCs/>
        </w:rPr>
        <w:t>总不良品数</w:t>
      </w:r>
      <w:r>
        <w:rPr>
          <w:rFonts w:hint="eastAsia"/>
        </w:rPr>
        <w:t>}</w:t>
      </w:r>
    </w:p>
    <w:p w14:paraId="1F128F90" w14:textId="77777777" w:rsidR="00442C6B" w:rsidRDefault="002F5B18">
      <w:pPr>
        <w:ind w:left="840" w:firstLine="420"/>
      </w:pPr>
      <w:r>
        <w:rPr>
          <w:rFonts w:hint="eastAsia"/>
        </w:rPr>
        <w:t>{</w:t>
      </w:r>
      <w:r>
        <w:rPr>
          <w:rFonts w:hint="eastAsia"/>
          <w:b/>
          <w:bCs/>
        </w:rPr>
        <w:t>合格率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={</w:t>
      </w:r>
      <w:r>
        <w:rPr>
          <w:rFonts w:hint="eastAsia"/>
          <w:b/>
          <w:bCs/>
        </w:rPr>
        <w:t>合格品数</w:t>
      </w:r>
      <w:r>
        <w:rPr>
          <w:rFonts w:hint="eastAsia"/>
        </w:rPr>
        <w:t>}/</w:t>
      </w:r>
      <w:r>
        <w:t>(</w:t>
      </w:r>
      <w:r>
        <w:rPr>
          <w:rFonts w:hint="eastAsia"/>
        </w:rPr>
        <w:t>{</w:t>
      </w:r>
      <w:r>
        <w:rPr>
          <w:rFonts w:hint="eastAsia"/>
          <w:b/>
          <w:bCs/>
        </w:rPr>
        <w:t>合格品数</w:t>
      </w:r>
      <w:r>
        <w:rPr>
          <w:rFonts w:hint="eastAsia"/>
        </w:rPr>
        <w:t>}</w:t>
      </w:r>
      <w:r>
        <w:t>+</w:t>
      </w:r>
      <w:r>
        <w:rPr>
          <w:rFonts w:hint="eastAsia"/>
        </w:rPr>
        <w:t>{</w:t>
      </w:r>
      <w:r>
        <w:rPr>
          <w:rFonts w:hint="eastAsia"/>
          <w:b/>
          <w:bCs/>
        </w:rPr>
        <w:t>不良品数</w:t>
      </w:r>
      <w:r>
        <w:rPr>
          <w:rFonts w:hint="eastAsia"/>
        </w:rPr>
        <w:t>}</w:t>
      </w:r>
      <w:r>
        <w:t>)</w:t>
      </w:r>
      <w:r>
        <w:rPr>
          <w:rFonts w:hint="eastAsia"/>
        </w:rPr>
        <w:t>，分母为0时则为0</w:t>
      </w:r>
    </w:p>
    <w:p w14:paraId="261A4AD3" w14:textId="77777777" w:rsidR="00442C6B" w:rsidRDefault="002F5B18">
      <w:pPr>
        <w:ind w:left="840" w:firstLine="420"/>
      </w:pPr>
      <w:r>
        <w:rPr>
          <w:rFonts w:hint="eastAsia"/>
        </w:rPr>
        <w:t>{</w:t>
      </w:r>
      <w:r>
        <w:rPr>
          <w:rFonts w:hint="eastAsia"/>
          <w:b/>
          <w:bCs/>
        </w:rPr>
        <w:t>实际速度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B</w:t>
      </w:r>
      <w:r>
        <w:t>0</w:t>
      </w:r>
      <w:r>
        <w:rPr>
          <w:rFonts w:hint="eastAsia"/>
        </w:rPr>
        <w:t>的{</w:t>
      </w:r>
      <w:r>
        <w:rPr>
          <w:rFonts w:hint="eastAsia"/>
          <w:b/>
          <w:bCs/>
        </w:rPr>
        <w:t>实际速度</w:t>
      </w:r>
      <w:r>
        <w:rPr>
          <w:rFonts w:hint="eastAsia"/>
        </w:rPr>
        <w:t>}</w:t>
      </w:r>
    </w:p>
    <w:p w14:paraId="59B54D61" w14:textId="77777777" w:rsidR="00442C6B" w:rsidRDefault="002F5B18">
      <w:pPr>
        <w:ind w:left="840" w:firstLine="420"/>
      </w:pPr>
      <w:r>
        <w:rPr>
          <w:rFonts w:hint="eastAsia"/>
        </w:rPr>
        <w:t>{</w:t>
      </w:r>
      <w:r>
        <w:rPr>
          <w:rFonts w:hint="eastAsia"/>
          <w:b/>
          <w:bCs/>
          <w:szCs w:val="21"/>
        </w:rPr>
        <w:t>运行状态产量判别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=B</w:t>
      </w:r>
      <w:r>
        <w:t>0</w:t>
      </w:r>
      <w:r>
        <w:rPr>
          <w:rFonts w:hint="eastAsia"/>
        </w:rPr>
        <w:t>的</w:t>
      </w:r>
      <w:r>
        <w:t xml:space="preserve"> </w:t>
      </w:r>
      <w:r>
        <w:rPr>
          <w:rFonts w:hint="eastAsia"/>
        </w:rPr>
        <w:t>{</w:t>
      </w:r>
      <w:r>
        <w:rPr>
          <w:rFonts w:hint="eastAsia"/>
          <w:b/>
          <w:bCs/>
          <w:szCs w:val="21"/>
        </w:rPr>
        <w:t>运行状态产量判别</w:t>
      </w:r>
      <w:r>
        <w:rPr>
          <w:rFonts w:hint="eastAsia"/>
        </w:rPr>
        <w:t>}</w:t>
      </w:r>
    </w:p>
    <w:p w14:paraId="1B665C14" w14:textId="77777777" w:rsidR="00442C6B" w:rsidRDefault="002F5B18">
      <w:pPr>
        <w:ind w:left="840" w:firstLine="420"/>
      </w:pPr>
      <w:r>
        <w:rPr>
          <w:rFonts w:hint="eastAsia"/>
        </w:rPr>
        <w:t>{</w:t>
      </w:r>
      <w:r>
        <w:rPr>
          <w:rFonts w:hint="eastAsia"/>
          <w:b/>
          <w:bCs/>
        </w:rPr>
        <w:t>理论速度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B</w:t>
      </w:r>
      <w:r>
        <w:t>0</w:t>
      </w:r>
      <w:r>
        <w:rPr>
          <w:rFonts w:hint="eastAsia"/>
        </w:rPr>
        <w:t>的{</w:t>
      </w:r>
      <w:r>
        <w:rPr>
          <w:rFonts w:hint="eastAsia"/>
          <w:b/>
          <w:bCs/>
        </w:rPr>
        <w:t>理论速度</w:t>
      </w:r>
      <w:r>
        <w:rPr>
          <w:rFonts w:hint="eastAsia"/>
        </w:rPr>
        <w:t>}</w:t>
      </w:r>
    </w:p>
    <w:p w14:paraId="40E73CF0" w14:textId="77777777" w:rsidR="00442C6B" w:rsidRDefault="002F5B18">
      <w:pPr>
        <w:ind w:left="840" w:firstLine="420"/>
      </w:pPr>
      <w:r>
        <w:rPr>
          <w:rFonts w:hint="eastAsia"/>
        </w:rPr>
        <w:t>{</w:t>
      </w:r>
      <w:r>
        <w:rPr>
          <w:rFonts w:hint="eastAsia"/>
          <w:b/>
          <w:bCs/>
        </w:rPr>
        <w:t>OEE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{</w:t>
      </w:r>
      <w:r>
        <w:rPr>
          <w:rFonts w:hint="eastAsia"/>
          <w:b/>
          <w:bCs/>
        </w:rPr>
        <w:t>合格品数</w:t>
      </w:r>
      <w:r>
        <w:rPr>
          <w:rFonts w:hint="eastAsia"/>
        </w:rPr>
        <w:t>}</w:t>
      </w:r>
      <w:r>
        <w:t>/(</w:t>
      </w:r>
      <w:r>
        <w:rPr>
          <w:rFonts w:hint="eastAsia"/>
        </w:rPr>
        <w:t>{</w:t>
      </w:r>
      <w:r>
        <w:rPr>
          <w:rFonts w:hint="eastAsia"/>
          <w:b/>
          <w:bCs/>
        </w:rPr>
        <w:t>开机时间</w:t>
      </w:r>
      <w:r>
        <w:rPr>
          <w:rFonts w:hint="eastAsia"/>
        </w:rPr>
        <w:t>}</w:t>
      </w:r>
      <w:r>
        <w:t>*</w:t>
      </w:r>
      <w:r>
        <w:rPr>
          <w:rFonts w:hint="eastAsia"/>
        </w:rPr>
        <w:t>{</w:t>
      </w:r>
      <w:r>
        <w:rPr>
          <w:rFonts w:hint="eastAsia"/>
          <w:b/>
          <w:bCs/>
        </w:rPr>
        <w:t>理论速度</w:t>
      </w:r>
      <w:r>
        <w:rPr>
          <w:rFonts w:hint="eastAsia"/>
        </w:rPr>
        <w:t>}</w:t>
      </w:r>
      <w:r>
        <w:t>)</w:t>
      </w:r>
      <w:r>
        <w:rPr>
          <w:rFonts w:hint="eastAsia"/>
        </w:rPr>
        <w:t>，分母为0时则为0</w:t>
      </w:r>
    </w:p>
    <w:p w14:paraId="02199C95" w14:textId="77777777" w:rsidR="00442C6B" w:rsidRDefault="002F5B18">
      <w:pPr>
        <w:ind w:firstLine="420"/>
      </w:pPr>
      <w:r>
        <w:rPr>
          <w:rFonts w:hint="eastAsia"/>
          <w:b/>
          <w:bCs/>
        </w:rPr>
        <w:t>Step</w:t>
      </w:r>
      <w:r>
        <w:rPr>
          <w:b/>
          <w:bCs/>
        </w:rPr>
        <w:t xml:space="preserve"> 4</w:t>
      </w:r>
      <w:r>
        <w:rPr>
          <w:rFonts w:hint="eastAsia"/>
          <w:b/>
          <w:bCs/>
        </w:rPr>
        <w:t>：</w:t>
      </w:r>
      <w:r>
        <w:rPr>
          <w:rFonts w:hint="eastAsia"/>
        </w:rPr>
        <w:t>计算{</w:t>
      </w:r>
      <w:r>
        <w:rPr>
          <w:rFonts w:hint="eastAsia"/>
          <w:b/>
          <w:bCs/>
        </w:rPr>
        <w:t>日期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Date</w:t>
      </w:r>
      <w:r>
        <w:t>(</w:t>
      </w:r>
      <w:r>
        <w:rPr>
          <w:rFonts w:hint="eastAsia"/>
        </w:rPr>
        <w:t>B</w:t>
      </w:r>
      <w:r>
        <w:t>0</w:t>
      </w:r>
      <w:r>
        <w:rPr>
          <w:rFonts w:hint="eastAsia"/>
        </w:rPr>
        <w:t>的{</w:t>
      </w:r>
      <w:r>
        <w:rPr>
          <w:rFonts w:hint="eastAsia"/>
          <w:b/>
          <w:bCs/>
        </w:rPr>
        <w:t>采集时间</w:t>
      </w:r>
      <w:r>
        <w:rPr>
          <w:rFonts w:hint="eastAsia"/>
        </w:rPr>
        <w:t>}</w:t>
      </w:r>
      <w:r>
        <w:t>)</w:t>
      </w:r>
    </w:p>
    <w:p w14:paraId="2B98A7FE" w14:textId="77777777" w:rsidR="00442C6B" w:rsidRDefault="002F5B18">
      <w:pPr>
        <w:ind w:firstLine="420"/>
      </w:pPr>
      <w:r>
        <w:rPr>
          <w:rFonts w:hint="eastAsia"/>
          <w:b/>
          <w:bCs/>
        </w:rPr>
        <w:t>Step</w:t>
      </w:r>
      <w:r>
        <w:rPr>
          <w:b/>
          <w:bCs/>
        </w:rPr>
        <w:t xml:space="preserve"> 5</w:t>
      </w:r>
      <w:r>
        <w:rPr>
          <w:rFonts w:hint="eastAsia"/>
          <w:b/>
          <w:bCs/>
        </w:rPr>
        <w:t>：</w:t>
      </w:r>
      <w:r>
        <w:rPr>
          <w:rFonts w:hint="eastAsia"/>
        </w:rPr>
        <w:t>计算{</w:t>
      </w:r>
      <w:r>
        <w:rPr>
          <w:rFonts w:hint="eastAsia"/>
          <w:b/>
          <w:bCs/>
        </w:rPr>
        <w:t>时段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Hour</w:t>
      </w:r>
      <w:r>
        <w:t>(</w:t>
      </w:r>
      <w:r>
        <w:rPr>
          <w:rFonts w:hint="eastAsia"/>
        </w:rPr>
        <w:t>B</w:t>
      </w:r>
      <w:r>
        <w:t>0</w:t>
      </w:r>
      <w:r>
        <w:rPr>
          <w:rFonts w:hint="eastAsia"/>
        </w:rPr>
        <w:t>的{</w:t>
      </w:r>
      <w:r>
        <w:rPr>
          <w:rFonts w:hint="eastAsia"/>
          <w:b/>
          <w:bCs/>
        </w:rPr>
        <w:t>采集时间</w:t>
      </w:r>
      <w:r>
        <w:rPr>
          <w:rFonts w:hint="eastAsia"/>
        </w:rPr>
        <w:t>}</w:t>
      </w:r>
      <w:r>
        <w:t>)</w:t>
      </w:r>
    </w:p>
    <w:p w14:paraId="1A718708" w14:textId="77777777" w:rsidR="00442C6B" w:rsidRDefault="002F5B18">
      <w:pPr>
        <w:ind w:firstLine="420"/>
      </w:pPr>
      <w:r>
        <w:rPr>
          <w:rFonts w:hint="eastAsia"/>
          <w:b/>
          <w:bCs/>
        </w:rPr>
        <w:t>Step</w:t>
      </w:r>
      <w:r>
        <w:rPr>
          <w:b/>
          <w:bCs/>
        </w:rPr>
        <w:t xml:space="preserve"> 6</w:t>
      </w:r>
      <w:r>
        <w:rPr>
          <w:rFonts w:hint="eastAsia"/>
          <w:b/>
          <w:bCs/>
        </w:rPr>
        <w:t>：</w:t>
      </w:r>
      <w:r>
        <w:rPr>
          <w:rFonts w:hint="eastAsia"/>
        </w:rPr>
        <w:t>保存计算结果数据到{</w:t>
      </w:r>
      <w:r>
        <w:rPr>
          <w:rFonts w:hint="eastAsia"/>
          <w:b/>
          <w:bCs/>
        </w:rPr>
        <w:t>设备信息统计表</w:t>
      </w:r>
      <w:r>
        <w:rPr>
          <w:rFonts w:hint="eastAsia"/>
        </w:rPr>
        <w:t>}</w:t>
      </w:r>
    </w:p>
    <w:p w14:paraId="1055FA87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.3.3 </w:t>
      </w:r>
      <w:r>
        <w:rPr>
          <w:rFonts w:hint="eastAsia"/>
          <w:sz w:val="24"/>
          <w:szCs w:val="24"/>
        </w:rPr>
        <w:t>输出</w:t>
      </w:r>
    </w:p>
    <w:p w14:paraId="4D78BE7F" w14:textId="77777777" w:rsidR="00442C6B" w:rsidRDefault="002F5B18">
      <w:r>
        <w:tab/>
        <w:t>1</w:t>
      </w:r>
      <w:r>
        <w:rPr>
          <w:rFonts w:hint="eastAsia"/>
        </w:rPr>
        <w:t>、设备信息统计表</w:t>
      </w:r>
    </w:p>
    <w:p w14:paraId="2C30E37B" w14:textId="77777777" w:rsidR="00442C6B" w:rsidRDefault="002F5B18">
      <w:pPr>
        <w:pStyle w:val="3"/>
        <w:spacing w:before="240" w:after="0" w:line="415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.4 </w:t>
      </w:r>
      <w:r>
        <w:rPr>
          <w:rFonts w:hint="eastAsia"/>
          <w:sz w:val="28"/>
          <w:szCs w:val="28"/>
        </w:rPr>
        <w:t>产品不良统计</w:t>
      </w:r>
    </w:p>
    <w:p w14:paraId="6A93BB40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.4.1 </w:t>
      </w:r>
      <w:r>
        <w:rPr>
          <w:rFonts w:hint="eastAsia"/>
          <w:sz w:val="24"/>
          <w:szCs w:val="24"/>
        </w:rPr>
        <w:t>输入</w:t>
      </w:r>
    </w:p>
    <w:p w14:paraId="408370B9" w14:textId="77777777" w:rsidR="00442C6B" w:rsidRDefault="002F5B18">
      <w:r>
        <w:tab/>
        <w:t>1</w:t>
      </w:r>
      <w:r>
        <w:rPr>
          <w:rFonts w:hint="eastAsia"/>
        </w:rPr>
        <w:t>、产品不良数据表</w:t>
      </w:r>
    </w:p>
    <w:p w14:paraId="0D884752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.4.2 </w:t>
      </w:r>
      <w:r>
        <w:rPr>
          <w:rFonts w:hint="eastAsia"/>
          <w:sz w:val="24"/>
          <w:szCs w:val="24"/>
        </w:rPr>
        <w:t>算法描述</w:t>
      </w:r>
    </w:p>
    <w:p w14:paraId="4024CDA9" w14:textId="77777777" w:rsidR="00442C6B" w:rsidRDefault="002F5B18">
      <w:pPr>
        <w:ind w:firstLine="420"/>
      </w:pPr>
      <w:r>
        <w:rPr>
          <w:rFonts w:hint="eastAsia"/>
          <w:b/>
          <w:bCs/>
        </w:rPr>
        <w:t>Step</w:t>
      </w:r>
      <w:r>
        <w:rPr>
          <w:b/>
          <w:bCs/>
        </w:rPr>
        <w:t xml:space="preserve"> 1</w:t>
      </w:r>
      <w:r>
        <w:rPr>
          <w:rFonts w:hint="eastAsia"/>
          <w:b/>
          <w:bCs/>
        </w:rPr>
        <w:t>：</w:t>
      </w:r>
      <w:r>
        <w:rPr>
          <w:rFonts w:hint="eastAsia"/>
        </w:rPr>
        <w:t>每分钟从{</w:t>
      </w:r>
      <w:r>
        <w:rPr>
          <w:rFonts w:hint="eastAsia"/>
          <w:b/>
          <w:bCs/>
        </w:rPr>
        <w:t>产品不良数据表</w:t>
      </w:r>
      <w:r>
        <w:rPr>
          <w:rFonts w:hint="eastAsia"/>
        </w:rPr>
        <w:t>}中获取前一分钟所在小时（标记为A</w:t>
      </w:r>
      <w:r>
        <w:t>0</w:t>
      </w:r>
      <w:r>
        <w:rPr>
          <w:rFonts w:hint="eastAsia"/>
        </w:rPr>
        <w:t>点）内采集的数据（标记为B</w:t>
      </w:r>
      <w:r>
        <w:t>0</w:t>
      </w:r>
      <w:r>
        <w:rPr>
          <w:rFonts w:hint="eastAsia"/>
        </w:rPr>
        <w:t>），判别A0点是否存在数据清零操作。若有清零操作，则将清零前的数据和最后一条数据合并作为A0点的最终采集数据，若没有清零操作，则取最后一条数据作为最终采集数据。若查询不到数据，则结束算法，不继续执行以下步骤</w:t>
      </w:r>
    </w:p>
    <w:p w14:paraId="5EF2A110" w14:textId="77777777" w:rsidR="00442C6B" w:rsidRDefault="002F5B18">
      <w:pPr>
        <w:ind w:firstLine="420"/>
      </w:pPr>
      <w:r>
        <w:rPr>
          <w:rFonts w:hint="eastAsia"/>
          <w:b/>
          <w:bCs/>
        </w:rPr>
        <w:t>Step</w:t>
      </w:r>
      <w:r>
        <w:rPr>
          <w:b/>
          <w:bCs/>
        </w:rPr>
        <w:t xml:space="preserve"> 2</w:t>
      </w:r>
      <w:r>
        <w:rPr>
          <w:rFonts w:hint="eastAsia"/>
          <w:b/>
          <w:bCs/>
        </w:rPr>
        <w:t>：</w:t>
      </w:r>
      <w:r>
        <w:rPr>
          <w:rFonts w:hint="eastAsia"/>
        </w:rPr>
        <w:t>从{</w:t>
      </w:r>
      <w:r>
        <w:rPr>
          <w:rFonts w:hint="eastAsia"/>
          <w:b/>
          <w:bCs/>
        </w:rPr>
        <w:t>产品不良数据表</w:t>
      </w:r>
      <w:r>
        <w:rPr>
          <w:rFonts w:hint="eastAsia"/>
        </w:rPr>
        <w:t>}中获取早于A</w:t>
      </w:r>
      <w:r>
        <w:t>0</w:t>
      </w:r>
      <w:r>
        <w:rPr>
          <w:rFonts w:hint="eastAsia"/>
        </w:rPr>
        <w:t>点之前的最后一条相同不良类型的采集数据（标记为B</w:t>
      </w:r>
      <w:r>
        <w:t>1</w:t>
      </w:r>
      <w:r>
        <w:rPr>
          <w:rFonts w:hint="eastAsia"/>
        </w:rPr>
        <w:t>）；</w:t>
      </w:r>
    </w:p>
    <w:p w14:paraId="1D19C665" w14:textId="77777777" w:rsidR="00442C6B" w:rsidRDefault="002F5B18">
      <w:pPr>
        <w:ind w:firstLine="420"/>
        <w:rPr>
          <w:b/>
          <w:bCs/>
        </w:rPr>
      </w:pPr>
      <w:r>
        <w:rPr>
          <w:rFonts w:hint="eastAsia"/>
          <w:b/>
          <w:bCs/>
        </w:rPr>
        <w:lastRenderedPageBreak/>
        <w:t>Step</w:t>
      </w:r>
      <w:r>
        <w:rPr>
          <w:b/>
          <w:bCs/>
        </w:rPr>
        <w:t xml:space="preserve"> 3</w:t>
      </w:r>
      <w:r>
        <w:rPr>
          <w:rFonts w:hint="eastAsia"/>
          <w:b/>
          <w:bCs/>
        </w:rPr>
        <w:t>：</w:t>
      </w:r>
      <w:r>
        <w:rPr>
          <w:rFonts w:hint="eastAsia"/>
        </w:rPr>
        <w:t>计算{</w:t>
      </w:r>
      <w:r>
        <w:rPr>
          <w:rFonts w:hint="eastAsia"/>
          <w:b/>
          <w:bCs/>
        </w:rPr>
        <w:t>良品数</w:t>
      </w:r>
      <w:r>
        <w:rPr>
          <w:rFonts w:hint="eastAsia"/>
        </w:rPr>
        <w:t>}=B</w:t>
      </w:r>
      <w:r>
        <w:t>0</w:t>
      </w:r>
      <w:r>
        <w:rPr>
          <w:rFonts w:hint="eastAsia"/>
        </w:rPr>
        <w:t>的{</w:t>
      </w:r>
      <w:r>
        <w:rPr>
          <w:rFonts w:hint="eastAsia"/>
          <w:b/>
          <w:bCs/>
        </w:rPr>
        <w:t>良品数</w:t>
      </w:r>
      <w:r>
        <w:rPr>
          <w:rFonts w:hint="eastAsia"/>
        </w:rPr>
        <w:t>}-B</w:t>
      </w:r>
      <w:r>
        <w:t>1</w:t>
      </w:r>
      <w:r>
        <w:rPr>
          <w:rFonts w:hint="eastAsia"/>
        </w:rPr>
        <w:t>的{</w:t>
      </w:r>
      <w:r>
        <w:rPr>
          <w:rFonts w:hint="eastAsia"/>
          <w:b/>
          <w:bCs/>
        </w:rPr>
        <w:t>良品数</w:t>
      </w:r>
      <w:r>
        <w:rPr>
          <w:rFonts w:hint="eastAsia"/>
        </w:rPr>
        <w:t>}，{</w:t>
      </w:r>
      <w:r>
        <w:rPr>
          <w:rFonts w:hint="eastAsia"/>
          <w:b/>
          <w:bCs/>
        </w:rPr>
        <w:t>不良数</w:t>
      </w:r>
      <w:r>
        <w:rPr>
          <w:rFonts w:hint="eastAsia"/>
        </w:rPr>
        <w:t>}=B</w:t>
      </w:r>
      <w:r>
        <w:t>0</w:t>
      </w:r>
      <w:r>
        <w:rPr>
          <w:rFonts w:hint="eastAsia"/>
        </w:rPr>
        <w:t>的{</w:t>
      </w:r>
      <w:r>
        <w:rPr>
          <w:rFonts w:hint="eastAsia"/>
          <w:b/>
          <w:bCs/>
        </w:rPr>
        <w:t>不良数</w:t>
      </w:r>
      <w:r>
        <w:rPr>
          <w:rFonts w:hint="eastAsia"/>
        </w:rPr>
        <w:t>}-B</w:t>
      </w:r>
      <w:r>
        <w:t>1</w:t>
      </w:r>
      <w:r>
        <w:rPr>
          <w:rFonts w:hint="eastAsia"/>
        </w:rPr>
        <w:t>的{</w:t>
      </w:r>
      <w:r>
        <w:rPr>
          <w:rFonts w:hint="eastAsia"/>
          <w:b/>
          <w:bCs/>
        </w:rPr>
        <w:t>不良数</w:t>
      </w:r>
      <w:r>
        <w:rPr>
          <w:rFonts w:hint="eastAsia"/>
        </w:rPr>
        <w:t>}</w:t>
      </w:r>
    </w:p>
    <w:p w14:paraId="00DCD388" w14:textId="77777777" w:rsidR="00442C6B" w:rsidRDefault="002F5B18">
      <w:pPr>
        <w:ind w:firstLine="420"/>
      </w:pPr>
      <w:r>
        <w:rPr>
          <w:rFonts w:hint="eastAsia"/>
          <w:b/>
          <w:bCs/>
        </w:rPr>
        <w:t>Step</w:t>
      </w:r>
      <w:r>
        <w:rPr>
          <w:b/>
          <w:bCs/>
        </w:rPr>
        <w:t xml:space="preserve"> 4</w:t>
      </w:r>
      <w:r>
        <w:rPr>
          <w:rFonts w:hint="eastAsia"/>
          <w:b/>
          <w:bCs/>
        </w:rPr>
        <w:t>：</w:t>
      </w:r>
      <w:r>
        <w:rPr>
          <w:rFonts w:hint="eastAsia"/>
        </w:rPr>
        <w:t>计算{</w:t>
      </w:r>
      <w:r>
        <w:rPr>
          <w:rFonts w:hint="eastAsia"/>
          <w:b/>
          <w:bCs/>
        </w:rPr>
        <w:t>日期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Date</w:t>
      </w:r>
      <w:r>
        <w:t>(</w:t>
      </w:r>
      <w:r>
        <w:rPr>
          <w:rFonts w:hint="eastAsia"/>
        </w:rPr>
        <w:t>B</w:t>
      </w:r>
      <w:r>
        <w:t>0</w:t>
      </w:r>
      <w:r>
        <w:rPr>
          <w:rFonts w:hint="eastAsia"/>
        </w:rPr>
        <w:t>的{</w:t>
      </w:r>
      <w:r>
        <w:rPr>
          <w:rFonts w:hint="eastAsia"/>
          <w:b/>
          <w:bCs/>
        </w:rPr>
        <w:t>采集时间</w:t>
      </w:r>
      <w:r>
        <w:rPr>
          <w:rFonts w:hint="eastAsia"/>
        </w:rPr>
        <w:t>}</w:t>
      </w:r>
      <w:r>
        <w:t>)</w:t>
      </w:r>
    </w:p>
    <w:p w14:paraId="32ABBCC8" w14:textId="77777777" w:rsidR="00442C6B" w:rsidRDefault="002F5B18">
      <w:pPr>
        <w:ind w:firstLine="420"/>
      </w:pPr>
      <w:r>
        <w:rPr>
          <w:rFonts w:hint="eastAsia"/>
          <w:b/>
          <w:bCs/>
        </w:rPr>
        <w:t>Step</w:t>
      </w:r>
      <w:r>
        <w:rPr>
          <w:b/>
          <w:bCs/>
        </w:rPr>
        <w:t xml:space="preserve"> 5</w:t>
      </w:r>
      <w:r>
        <w:rPr>
          <w:rFonts w:hint="eastAsia"/>
          <w:b/>
          <w:bCs/>
        </w:rPr>
        <w:t>：</w:t>
      </w:r>
      <w:r>
        <w:rPr>
          <w:rFonts w:hint="eastAsia"/>
        </w:rPr>
        <w:t>计算{</w:t>
      </w:r>
      <w:r>
        <w:rPr>
          <w:rFonts w:hint="eastAsia"/>
          <w:b/>
          <w:bCs/>
        </w:rPr>
        <w:t>时段</w:t>
      </w:r>
      <w:r>
        <w:rPr>
          <w:rFonts w:hint="eastAsia"/>
        </w:rPr>
        <w:t>}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Hour</w:t>
      </w:r>
      <w:r>
        <w:t>(</w:t>
      </w:r>
      <w:r>
        <w:rPr>
          <w:rFonts w:hint="eastAsia"/>
        </w:rPr>
        <w:t>B</w:t>
      </w:r>
      <w:r>
        <w:t>0</w:t>
      </w:r>
      <w:r>
        <w:rPr>
          <w:rFonts w:hint="eastAsia"/>
        </w:rPr>
        <w:t>的{</w:t>
      </w:r>
      <w:r>
        <w:rPr>
          <w:rFonts w:hint="eastAsia"/>
          <w:b/>
          <w:bCs/>
        </w:rPr>
        <w:t>采集时间</w:t>
      </w:r>
      <w:r>
        <w:rPr>
          <w:rFonts w:hint="eastAsia"/>
        </w:rPr>
        <w:t>}</w:t>
      </w:r>
      <w:r>
        <w:t>)</w:t>
      </w:r>
    </w:p>
    <w:p w14:paraId="01761D3A" w14:textId="77777777" w:rsidR="00442C6B" w:rsidRDefault="002F5B18">
      <w:pPr>
        <w:ind w:firstLine="420"/>
      </w:pPr>
      <w:r>
        <w:rPr>
          <w:rFonts w:hint="eastAsia"/>
          <w:b/>
          <w:bCs/>
        </w:rPr>
        <w:t>Step</w:t>
      </w:r>
      <w:r>
        <w:rPr>
          <w:b/>
          <w:bCs/>
        </w:rPr>
        <w:t xml:space="preserve"> 6</w:t>
      </w:r>
      <w:r>
        <w:rPr>
          <w:rFonts w:hint="eastAsia"/>
          <w:b/>
          <w:bCs/>
        </w:rPr>
        <w:t>：</w:t>
      </w:r>
      <w:r>
        <w:rPr>
          <w:rFonts w:hint="eastAsia"/>
        </w:rPr>
        <w:t>通过{</w:t>
      </w:r>
      <w:r>
        <w:rPr>
          <w:rFonts w:hint="eastAsia"/>
          <w:b/>
          <w:bCs/>
        </w:rPr>
        <w:t>设备生产计划表</w:t>
      </w:r>
      <w:r>
        <w:rPr>
          <w:rFonts w:hint="eastAsia"/>
        </w:rPr>
        <w:t>}获取生产产品的{</w:t>
      </w:r>
      <w:r>
        <w:rPr>
          <w:rFonts w:hint="eastAsia"/>
          <w:b/>
          <w:bCs/>
        </w:rPr>
        <w:t>物料编码</w:t>
      </w:r>
      <w:r>
        <w:rPr>
          <w:rFonts w:hint="eastAsia"/>
        </w:rPr>
        <w:t>}和{</w:t>
      </w:r>
      <w:r>
        <w:rPr>
          <w:rFonts w:hint="eastAsia"/>
          <w:b/>
          <w:bCs/>
        </w:rPr>
        <w:t>物料名称</w:t>
      </w:r>
      <w:r>
        <w:rPr>
          <w:rFonts w:hint="eastAsia"/>
        </w:rPr>
        <w:t>}</w:t>
      </w:r>
    </w:p>
    <w:p w14:paraId="2B4BED83" w14:textId="77777777" w:rsidR="00442C6B" w:rsidRDefault="002F5B18">
      <w:pPr>
        <w:ind w:firstLine="420"/>
      </w:pPr>
      <w:r>
        <w:rPr>
          <w:rFonts w:hint="eastAsia"/>
          <w:b/>
          <w:bCs/>
        </w:rPr>
        <w:t>Step</w:t>
      </w:r>
      <w:r>
        <w:rPr>
          <w:b/>
          <w:bCs/>
        </w:rPr>
        <w:t xml:space="preserve"> 7</w:t>
      </w:r>
      <w:r>
        <w:rPr>
          <w:rFonts w:hint="eastAsia"/>
          <w:b/>
          <w:bCs/>
        </w:rPr>
        <w:t>：</w:t>
      </w:r>
      <w:r>
        <w:rPr>
          <w:rFonts w:hint="eastAsia"/>
        </w:rPr>
        <w:t>保存计算结果数据到{</w:t>
      </w:r>
      <w:r>
        <w:rPr>
          <w:rFonts w:hint="eastAsia"/>
          <w:b/>
          <w:bCs/>
        </w:rPr>
        <w:t>产品不良统计表</w:t>
      </w:r>
      <w:r>
        <w:rPr>
          <w:rFonts w:hint="eastAsia"/>
        </w:rPr>
        <w:t>}</w:t>
      </w:r>
    </w:p>
    <w:p w14:paraId="1AE3759A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.4.3 </w:t>
      </w:r>
      <w:r>
        <w:rPr>
          <w:rFonts w:hint="eastAsia"/>
          <w:sz w:val="24"/>
          <w:szCs w:val="24"/>
        </w:rPr>
        <w:t>输出</w:t>
      </w:r>
    </w:p>
    <w:p w14:paraId="2323425B" w14:textId="77777777" w:rsidR="00442C6B" w:rsidRDefault="002F5B18">
      <w:r>
        <w:tab/>
        <w:t>1</w:t>
      </w:r>
      <w:r>
        <w:rPr>
          <w:rFonts w:hint="eastAsia"/>
        </w:rPr>
        <w:t>、产品不良统计表</w:t>
      </w:r>
    </w:p>
    <w:p w14:paraId="1AB55362" w14:textId="77777777" w:rsidR="00442C6B" w:rsidRDefault="002F5B18">
      <w:pPr>
        <w:pStyle w:val="3"/>
        <w:spacing w:before="240" w:after="0" w:line="415" w:lineRule="auto"/>
        <w:rPr>
          <w:sz w:val="28"/>
          <w:szCs w:val="28"/>
        </w:rPr>
      </w:pPr>
      <w:r>
        <w:rPr>
          <w:sz w:val="28"/>
          <w:szCs w:val="28"/>
        </w:rPr>
        <w:t xml:space="preserve">4.5 </w:t>
      </w:r>
      <w:r>
        <w:rPr>
          <w:rFonts w:hint="eastAsia"/>
          <w:sz w:val="28"/>
          <w:szCs w:val="28"/>
        </w:rPr>
        <w:t>设备参数记录</w:t>
      </w:r>
    </w:p>
    <w:p w14:paraId="394CA487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.5.1 </w:t>
      </w:r>
      <w:r>
        <w:rPr>
          <w:rFonts w:hint="eastAsia"/>
          <w:sz w:val="24"/>
          <w:szCs w:val="24"/>
        </w:rPr>
        <w:t>输入</w:t>
      </w:r>
    </w:p>
    <w:p w14:paraId="4C50A549" w14:textId="77777777" w:rsidR="00442C6B" w:rsidRDefault="002F5B18">
      <w:r>
        <w:tab/>
        <w:t>1</w:t>
      </w:r>
      <w:r>
        <w:rPr>
          <w:rFonts w:hint="eastAsia"/>
        </w:rPr>
        <w:t>、设备参数数据表</w:t>
      </w:r>
    </w:p>
    <w:p w14:paraId="4CE1BDFB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.5.2 </w:t>
      </w:r>
      <w:r>
        <w:rPr>
          <w:rFonts w:hint="eastAsia"/>
          <w:sz w:val="24"/>
          <w:szCs w:val="24"/>
        </w:rPr>
        <w:t>算法描述</w:t>
      </w:r>
    </w:p>
    <w:p w14:paraId="0B422592" w14:textId="77777777" w:rsidR="00442C6B" w:rsidRDefault="002F5B18">
      <w:r>
        <w:tab/>
      </w:r>
      <w:r>
        <w:rPr>
          <w:rFonts w:hint="eastAsia"/>
        </w:rPr>
        <w:t>Step</w:t>
      </w:r>
      <w:r>
        <w:t xml:space="preserve"> 1</w:t>
      </w:r>
      <w:r>
        <w:rPr>
          <w:rFonts w:hint="eastAsia"/>
        </w:rPr>
        <w:t>： 每分钟从{</w:t>
      </w:r>
      <w:r>
        <w:rPr>
          <w:rFonts w:hint="eastAsia"/>
          <w:b/>
          <w:bCs/>
        </w:rPr>
        <w:t>设备参数记录表</w:t>
      </w:r>
      <w:r>
        <w:rPr>
          <w:rFonts w:hint="eastAsia"/>
        </w:rPr>
        <w:t>}中获取各参数最后一条参数记录，标记为</w:t>
      </w:r>
      <w:r>
        <w:t>B0</w:t>
      </w:r>
    </w:p>
    <w:p w14:paraId="03A80E49" w14:textId="77777777" w:rsidR="00442C6B" w:rsidRDefault="002F5B18">
      <w:r>
        <w:tab/>
      </w:r>
      <w:r>
        <w:rPr>
          <w:rFonts w:hint="eastAsia"/>
        </w:rPr>
        <w:t>Step</w:t>
      </w:r>
      <w:r>
        <w:t xml:space="preserve"> 2</w:t>
      </w:r>
      <w:r>
        <w:rPr>
          <w:rFonts w:hint="eastAsia"/>
        </w:rPr>
        <w:t>：从{</w:t>
      </w:r>
      <w:r>
        <w:rPr>
          <w:rFonts w:hint="eastAsia"/>
          <w:b/>
          <w:bCs/>
        </w:rPr>
        <w:t>设备参数数据表</w:t>
      </w:r>
      <w:r>
        <w:rPr>
          <w:rFonts w:hint="eastAsia"/>
        </w:rPr>
        <w:t>}中获取前一分钟内所有采集的设备参数数据，标记为{</w:t>
      </w:r>
      <w:r>
        <w:rPr>
          <w:rFonts w:hint="eastAsia"/>
          <w:b/>
          <w:bCs/>
        </w:rPr>
        <w:t>待比较数据</w:t>
      </w:r>
      <w:r>
        <w:rPr>
          <w:rFonts w:hint="eastAsia"/>
        </w:rPr>
        <w:t>}</w:t>
      </w:r>
      <w:r>
        <w:t>,</w:t>
      </w:r>
      <w:r>
        <w:rPr>
          <w:rFonts w:hint="eastAsia"/>
        </w:rPr>
        <w:t>并将{</w:t>
      </w:r>
      <w:r>
        <w:rPr>
          <w:rFonts w:hint="eastAsia"/>
          <w:b/>
          <w:bCs/>
        </w:rPr>
        <w:t>待比较数据</w:t>
      </w:r>
      <w:r>
        <w:rPr>
          <w:rFonts w:hint="eastAsia"/>
        </w:rPr>
        <w:t>}按时间升序顺序</w:t>
      </w:r>
    </w:p>
    <w:p w14:paraId="6138BB7E" w14:textId="77777777" w:rsidR="00442C6B" w:rsidRDefault="002F5B18">
      <w:r>
        <w:tab/>
      </w:r>
      <w:r>
        <w:rPr>
          <w:rFonts w:hint="eastAsia"/>
        </w:rPr>
        <w:t>Step</w:t>
      </w:r>
      <w:r>
        <w:t xml:space="preserve"> 3</w:t>
      </w:r>
      <w:r>
        <w:rPr>
          <w:rFonts w:hint="eastAsia"/>
        </w:rPr>
        <w:t>：逐条遍历取{</w:t>
      </w:r>
      <w:r>
        <w:rPr>
          <w:rFonts w:hint="eastAsia"/>
          <w:b/>
          <w:bCs/>
        </w:rPr>
        <w:t>待比较数据</w:t>
      </w:r>
      <w:r>
        <w:rPr>
          <w:rFonts w:hint="eastAsia"/>
        </w:rPr>
        <w:t>}中的数据B</w:t>
      </w:r>
      <w:r>
        <w:t>1</w:t>
      </w:r>
      <w:r>
        <w:rPr>
          <w:rFonts w:hint="eastAsia"/>
        </w:rPr>
        <w:t>与B</w:t>
      </w:r>
      <w:r>
        <w:t>0</w:t>
      </w:r>
      <w:r>
        <w:rPr>
          <w:rFonts w:hint="eastAsia"/>
        </w:rPr>
        <w:t>同参数比较参数值</w:t>
      </w:r>
    </w:p>
    <w:p w14:paraId="587DBAB9" w14:textId="77777777" w:rsidR="00442C6B" w:rsidRDefault="002F5B18">
      <w:r>
        <w:tab/>
      </w:r>
      <w:r>
        <w:rPr>
          <w:rFonts w:hint="eastAsia"/>
        </w:rPr>
        <w:t>Step</w:t>
      </w:r>
      <w:r>
        <w:t xml:space="preserve"> 4</w:t>
      </w:r>
      <w:r>
        <w:rPr>
          <w:rFonts w:hint="eastAsia"/>
        </w:rPr>
        <w:t>：若比较过程中，任意一个参数值不相同，则将B</w:t>
      </w:r>
      <w:r>
        <w:t>1</w:t>
      </w:r>
      <w:r>
        <w:rPr>
          <w:rFonts w:hint="eastAsia"/>
        </w:rPr>
        <w:t>对应参数保存到{</w:t>
      </w:r>
      <w:r>
        <w:rPr>
          <w:rFonts w:hint="eastAsia"/>
          <w:b/>
          <w:bCs/>
        </w:rPr>
        <w:t>设备参数记录表</w:t>
      </w:r>
      <w:r>
        <w:rPr>
          <w:rFonts w:hint="eastAsia"/>
        </w:rPr>
        <w:t>}中，{</w:t>
      </w:r>
      <w:r>
        <w:rPr>
          <w:rFonts w:hint="eastAsia"/>
          <w:b/>
          <w:bCs/>
        </w:rPr>
        <w:t>生效标识</w:t>
      </w:r>
      <w:r>
        <w:rPr>
          <w:rFonts w:hint="eastAsia"/>
        </w:rPr>
        <w:t>} 为1，{</w:t>
      </w:r>
      <w:r>
        <w:rPr>
          <w:rFonts w:hint="eastAsia"/>
          <w:b/>
          <w:bCs/>
        </w:rPr>
        <w:t>更新时间</w:t>
      </w:r>
      <w:r>
        <w:rPr>
          <w:rFonts w:hint="eastAsia"/>
        </w:rPr>
        <w:t>}={</w:t>
      </w:r>
      <w:r>
        <w:rPr>
          <w:rFonts w:hint="eastAsia"/>
          <w:b/>
          <w:bCs/>
        </w:rPr>
        <w:t>采集时间</w:t>
      </w:r>
      <w:r>
        <w:rPr>
          <w:rFonts w:hint="eastAsia"/>
        </w:rPr>
        <w:t>}，并将B</w:t>
      </w:r>
      <w:r>
        <w:t>0</w:t>
      </w:r>
      <w:r>
        <w:rPr>
          <w:rFonts w:hint="eastAsia"/>
        </w:rPr>
        <w:t>中该参数的{</w:t>
      </w:r>
      <w:r>
        <w:rPr>
          <w:rFonts w:hint="eastAsia"/>
          <w:b/>
          <w:bCs/>
        </w:rPr>
        <w:t>生效标识</w:t>
      </w:r>
      <w:r>
        <w:rPr>
          <w:rFonts w:hint="eastAsia"/>
        </w:rPr>
        <w:t>}修改为0</w:t>
      </w:r>
    </w:p>
    <w:p w14:paraId="6A711EE6" w14:textId="77777777" w:rsidR="00442C6B" w:rsidRDefault="002F5B18">
      <w:pPr>
        <w:ind w:firstLine="420"/>
      </w:pPr>
      <w:r>
        <w:rPr>
          <w:rFonts w:hint="eastAsia"/>
        </w:rPr>
        <w:t>Step</w:t>
      </w:r>
      <w:r>
        <w:t xml:space="preserve"> 5</w:t>
      </w:r>
      <w:r>
        <w:rPr>
          <w:rFonts w:hint="eastAsia"/>
        </w:rPr>
        <w:t>：将B</w:t>
      </w:r>
      <w:r>
        <w:t>1</w:t>
      </w:r>
      <w:r>
        <w:rPr>
          <w:rFonts w:hint="eastAsia"/>
        </w:rPr>
        <w:t>数据标记为B</w:t>
      </w:r>
      <w:r>
        <w:t>0</w:t>
      </w:r>
      <w:r>
        <w:rPr>
          <w:rFonts w:hint="eastAsia"/>
        </w:rPr>
        <w:t>，取{</w:t>
      </w:r>
      <w:r>
        <w:rPr>
          <w:rFonts w:hint="eastAsia"/>
          <w:b/>
          <w:bCs/>
        </w:rPr>
        <w:t>待比较数据</w:t>
      </w:r>
      <w:r>
        <w:rPr>
          <w:rFonts w:hint="eastAsia"/>
        </w:rPr>
        <w:t>}中的下一条数据为B</w:t>
      </w:r>
      <w:r>
        <w:t>1</w:t>
      </w:r>
    </w:p>
    <w:p w14:paraId="10BB59A4" w14:textId="77777777" w:rsidR="00442C6B" w:rsidRDefault="002F5B18">
      <w:pPr>
        <w:ind w:firstLine="420"/>
      </w:pPr>
      <w:r>
        <w:rPr>
          <w:rFonts w:hint="eastAsia"/>
        </w:rPr>
        <w:t>S</w:t>
      </w:r>
      <w:r>
        <w:t>tep 6</w:t>
      </w:r>
      <w:r>
        <w:rPr>
          <w:rFonts w:hint="eastAsia"/>
        </w:rPr>
        <w:t>：继续按步骤Ste</w:t>
      </w:r>
      <w:r>
        <w:t>p3</w:t>
      </w:r>
      <w:r>
        <w:rPr>
          <w:rFonts w:hint="eastAsia"/>
        </w:rPr>
        <w:t>-Step</w:t>
      </w:r>
      <w:r>
        <w:t>5</w:t>
      </w:r>
      <w:r>
        <w:rPr>
          <w:rFonts w:hint="eastAsia"/>
        </w:rPr>
        <w:t>一直到{</w:t>
      </w:r>
      <w:r>
        <w:rPr>
          <w:rFonts w:hint="eastAsia"/>
          <w:b/>
          <w:bCs/>
        </w:rPr>
        <w:t>待比较数据</w:t>
      </w:r>
      <w:r>
        <w:rPr>
          <w:rFonts w:hint="eastAsia"/>
        </w:rPr>
        <w:t>}中最后一条数据完成比较</w:t>
      </w:r>
    </w:p>
    <w:p w14:paraId="7E6A9442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.5.3 </w:t>
      </w:r>
      <w:r>
        <w:rPr>
          <w:rFonts w:hint="eastAsia"/>
          <w:sz w:val="24"/>
          <w:szCs w:val="24"/>
        </w:rPr>
        <w:t>输出</w:t>
      </w:r>
    </w:p>
    <w:p w14:paraId="59C6A435" w14:textId="77777777" w:rsidR="00442C6B" w:rsidRDefault="002F5B18">
      <w:r>
        <w:tab/>
        <w:t>1</w:t>
      </w:r>
      <w:r>
        <w:rPr>
          <w:rFonts w:hint="eastAsia"/>
        </w:rPr>
        <w:t>、设备参数记录表</w:t>
      </w:r>
    </w:p>
    <w:p w14:paraId="34966563" w14:textId="77777777" w:rsidR="00442C6B" w:rsidRDefault="002F5B18">
      <w:pPr>
        <w:pStyle w:val="3"/>
        <w:spacing w:before="240" w:after="0" w:line="415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4</w:t>
      </w:r>
      <w:r>
        <w:rPr>
          <w:sz w:val="28"/>
          <w:szCs w:val="28"/>
        </w:rPr>
        <w:t xml:space="preserve">.6 </w:t>
      </w:r>
      <w:r>
        <w:rPr>
          <w:rFonts w:hint="eastAsia"/>
          <w:sz w:val="28"/>
          <w:szCs w:val="28"/>
        </w:rPr>
        <w:t>设备报警统计</w:t>
      </w:r>
    </w:p>
    <w:p w14:paraId="08BC6288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.6.1 </w:t>
      </w:r>
      <w:r>
        <w:rPr>
          <w:rFonts w:hint="eastAsia"/>
          <w:sz w:val="24"/>
          <w:szCs w:val="24"/>
        </w:rPr>
        <w:t>输入</w:t>
      </w:r>
    </w:p>
    <w:p w14:paraId="3E1CAD89" w14:textId="77777777" w:rsidR="00442C6B" w:rsidRDefault="002F5B18">
      <w:r>
        <w:tab/>
        <w:t>1</w:t>
      </w:r>
      <w:r>
        <w:rPr>
          <w:rFonts w:hint="eastAsia"/>
        </w:rPr>
        <w:t>、设备报警数据表</w:t>
      </w:r>
    </w:p>
    <w:p w14:paraId="6D3A2819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.6.2 </w:t>
      </w:r>
      <w:r>
        <w:rPr>
          <w:rFonts w:hint="eastAsia"/>
          <w:sz w:val="24"/>
          <w:szCs w:val="24"/>
        </w:rPr>
        <w:t>算法描述</w:t>
      </w:r>
    </w:p>
    <w:p w14:paraId="6B214449" w14:textId="77777777" w:rsidR="00442C6B" w:rsidRDefault="002F5B18">
      <w:r>
        <w:tab/>
      </w:r>
      <w:r>
        <w:rPr>
          <w:rFonts w:hint="eastAsia"/>
        </w:rPr>
        <w:t>Step</w:t>
      </w:r>
      <w:r>
        <w:t xml:space="preserve"> 1</w:t>
      </w:r>
      <w:r>
        <w:rPr>
          <w:rFonts w:hint="eastAsia"/>
        </w:rPr>
        <w:t>：每分钟从{</w:t>
      </w:r>
      <w:r>
        <w:rPr>
          <w:rFonts w:hint="eastAsia"/>
          <w:b/>
          <w:bCs/>
        </w:rPr>
        <w:t>设备报警数据表</w:t>
      </w:r>
      <w:r>
        <w:rPr>
          <w:rFonts w:hint="eastAsia"/>
        </w:rPr>
        <w:t>}中获取前一分钟所在小时内开始或者结束的报警信息</w:t>
      </w:r>
    </w:p>
    <w:p w14:paraId="76459270" w14:textId="77777777" w:rsidR="00442C6B" w:rsidRDefault="002F5B18">
      <w:r>
        <w:tab/>
      </w:r>
      <w:r>
        <w:rPr>
          <w:rFonts w:hint="eastAsia"/>
        </w:rPr>
        <w:t>Step</w:t>
      </w:r>
      <w:r>
        <w:t xml:space="preserve"> 2</w:t>
      </w:r>
      <w:r>
        <w:rPr>
          <w:rFonts w:hint="eastAsia"/>
        </w:rPr>
        <w:t>：将报警信息按开始时间升序排序</w:t>
      </w:r>
    </w:p>
    <w:p w14:paraId="660FBE82" w14:textId="77777777" w:rsidR="00442C6B" w:rsidRDefault="002F5B18">
      <w:r>
        <w:tab/>
      </w:r>
      <w:r>
        <w:rPr>
          <w:rFonts w:hint="eastAsia"/>
        </w:rPr>
        <w:t>Step</w:t>
      </w:r>
      <w:r>
        <w:t xml:space="preserve"> 3</w:t>
      </w:r>
      <w:r>
        <w:rPr>
          <w:rFonts w:hint="eastAsia"/>
        </w:rPr>
        <w:t>：获取一条报警信息</w:t>
      </w:r>
    </w:p>
    <w:p w14:paraId="050C69C1" w14:textId="77777777" w:rsidR="00442C6B" w:rsidRDefault="002F5B18">
      <w:r>
        <w:tab/>
      </w:r>
      <w:r>
        <w:rPr>
          <w:rFonts w:hint="eastAsia"/>
        </w:rPr>
        <w:t>Step</w:t>
      </w:r>
      <w:r>
        <w:t xml:space="preserve"> 4</w:t>
      </w:r>
      <w:r>
        <w:rPr>
          <w:rFonts w:hint="eastAsia"/>
        </w:rPr>
        <w:t>：</w:t>
      </w:r>
      <w:r>
        <w:t>若开始时间不在统计时段内</w:t>
      </w:r>
      <w:r>
        <w:rPr>
          <w:rFonts w:hint="eastAsia"/>
        </w:rPr>
        <w:t>，</w:t>
      </w:r>
      <w:r>
        <w:t>结束时间在统计时段内</w:t>
      </w:r>
      <w:r>
        <w:rPr>
          <w:rFonts w:hint="eastAsia"/>
        </w:rPr>
        <w:t>，则记录在统计时段内的报警时间，并记录已统计时间点；若结束时间小于上次记录的已统计时间点，则该条报警信息不在该时段进行统计，重复步骤</w:t>
      </w:r>
      <w:r>
        <w:t>3</w:t>
      </w:r>
    </w:p>
    <w:p w14:paraId="4841D380" w14:textId="77777777" w:rsidR="00442C6B" w:rsidRDefault="002F5B18">
      <w:r>
        <w:tab/>
      </w:r>
      <w:r>
        <w:rPr>
          <w:rFonts w:hint="eastAsia"/>
        </w:rPr>
        <w:t>Step</w:t>
      </w:r>
      <w:r>
        <w:t xml:space="preserve"> 5</w:t>
      </w:r>
      <w:r>
        <w:rPr>
          <w:rFonts w:hint="eastAsia"/>
        </w:rPr>
        <w:t>：</w:t>
      </w:r>
      <w:r>
        <w:t>重复3</w:t>
      </w:r>
      <w:r>
        <w:rPr>
          <w:rFonts w:hint="eastAsia"/>
        </w:rPr>
        <w:t>-</w:t>
      </w:r>
      <w:r>
        <w:t>4</w:t>
      </w:r>
      <w:r>
        <w:rPr>
          <w:rFonts w:hint="eastAsia"/>
        </w:rPr>
        <w:t>步骤，按设备、日期、时段、报警类型统计输出设备报警统计数据</w:t>
      </w:r>
    </w:p>
    <w:p w14:paraId="205BACCB" w14:textId="77777777" w:rsidR="00442C6B" w:rsidRDefault="002F5B18">
      <w:r>
        <w:tab/>
      </w:r>
      <w:r>
        <w:rPr>
          <w:rFonts w:hint="eastAsia"/>
        </w:rPr>
        <w:t>Step</w:t>
      </w:r>
      <w:r>
        <w:t xml:space="preserve"> 6</w:t>
      </w:r>
      <w:r>
        <w:rPr>
          <w:rFonts w:hint="eastAsia"/>
        </w:rPr>
        <w:t>：将统计好的数据保存到{</w:t>
      </w:r>
      <w:r>
        <w:rPr>
          <w:rFonts w:hint="eastAsia"/>
          <w:b/>
          <w:bCs/>
        </w:rPr>
        <w:t>设备报警统计表</w:t>
      </w:r>
      <w:r>
        <w:rPr>
          <w:rFonts w:hint="eastAsia"/>
        </w:rPr>
        <w:t>}中</w:t>
      </w:r>
    </w:p>
    <w:p w14:paraId="7800B2AC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.6.3 </w:t>
      </w:r>
      <w:r>
        <w:rPr>
          <w:rFonts w:hint="eastAsia"/>
          <w:sz w:val="24"/>
          <w:szCs w:val="24"/>
        </w:rPr>
        <w:t>输出</w:t>
      </w:r>
    </w:p>
    <w:p w14:paraId="4DD362E6" w14:textId="77777777" w:rsidR="00442C6B" w:rsidRDefault="002F5B18">
      <w:r>
        <w:tab/>
        <w:t>1</w:t>
      </w:r>
      <w:r>
        <w:rPr>
          <w:rFonts w:hint="eastAsia"/>
        </w:rPr>
        <w:t>、设备报警统计表</w:t>
      </w:r>
    </w:p>
    <w:p w14:paraId="4185F97B" w14:textId="77777777" w:rsidR="00442C6B" w:rsidRDefault="002F5B18">
      <w:pPr>
        <w:pStyle w:val="3"/>
        <w:spacing w:before="240" w:after="0" w:line="415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.7 </w:t>
      </w:r>
      <w:r>
        <w:rPr>
          <w:rFonts w:hint="eastAsia"/>
          <w:sz w:val="28"/>
          <w:szCs w:val="28"/>
        </w:rPr>
        <w:t>设备电流分析</w:t>
      </w:r>
    </w:p>
    <w:p w14:paraId="4BC0BB0D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.7.1 </w:t>
      </w:r>
      <w:r>
        <w:rPr>
          <w:rFonts w:hint="eastAsia"/>
          <w:sz w:val="24"/>
          <w:szCs w:val="24"/>
        </w:rPr>
        <w:t>输入</w:t>
      </w:r>
    </w:p>
    <w:p w14:paraId="3BD4B39F" w14:textId="77777777" w:rsidR="00442C6B" w:rsidRDefault="002F5B18">
      <w:r>
        <w:tab/>
        <w:t>1</w:t>
      </w:r>
      <w:r>
        <w:rPr>
          <w:rFonts w:hint="eastAsia"/>
        </w:rPr>
        <w:t>、实时电流数据表</w:t>
      </w:r>
    </w:p>
    <w:p w14:paraId="69FBA2B1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.7.2 </w:t>
      </w:r>
      <w:r>
        <w:rPr>
          <w:rFonts w:hint="eastAsia"/>
          <w:sz w:val="24"/>
          <w:szCs w:val="24"/>
        </w:rPr>
        <w:t>算法描述</w:t>
      </w:r>
    </w:p>
    <w:p w14:paraId="759D4886" w14:textId="77777777" w:rsidR="00442C6B" w:rsidRDefault="002F5B18">
      <w:r>
        <w:tab/>
      </w:r>
      <w:r>
        <w:rPr>
          <w:rFonts w:hint="eastAsia"/>
        </w:rPr>
        <w:t>Step</w:t>
      </w:r>
      <w:r>
        <w:t xml:space="preserve"> 1</w:t>
      </w:r>
      <w:r>
        <w:rPr>
          <w:rFonts w:hint="eastAsia"/>
        </w:rPr>
        <w:t>：每分钟从{</w:t>
      </w:r>
      <w:r>
        <w:rPr>
          <w:rFonts w:hint="eastAsia"/>
          <w:b/>
          <w:bCs/>
        </w:rPr>
        <w:t>实时电流数据表</w:t>
      </w:r>
      <w:r>
        <w:rPr>
          <w:rFonts w:hint="eastAsia"/>
        </w:rPr>
        <w:t>}中获取最近一分钟内的实时电流信息</w:t>
      </w:r>
    </w:p>
    <w:p w14:paraId="2DF42FEC" w14:textId="77777777" w:rsidR="00442C6B" w:rsidRDefault="002F5B18">
      <w:r>
        <w:tab/>
      </w:r>
      <w:r>
        <w:rPr>
          <w:rFonts w:hint="eastAsia"/>
        </w:rPr>
        <w:t>Step</w:t>
      </w:r>
      <w:r>
        <w:t xml:space="preserve"> 2</w:t>
      </w:r>
      <w:r>
        <w:rPr>
          <w:rFonts w:hint="eastAsia"/>
        </w:rPr>
        <w:t>：获取该一分钟内最后一个完整的电流曲线信息</w:t>
      </w:r>
    </w:p>
    <w:p w14:paraId="0BDF324D" w14:textId="77777777" w:rsidR="00442C6B" w:rsidRDefault="002F5B18">
      <w:r>
        <w:tab/>
      </w:r>
      <w:r>
        <w:rPr>
          <w:rFonts w:hint="eastAsia"/>
        </w:rPr>
        <w:t>Step</w:t>
      </w:r>
      <w:r>
        <w:t xml:space="preserve"> 3</w:t>
      </w:r>
      <w:r>
        <w:rPr>
          <w:rFonts w:hint="eastAsia"/>
        </w:rPr>
        <w:t>：计算{</w:t>
      </w:r>
      <w:r>
        <w:rPr>
          <w:rFonts w:hint="eastAsia"/>
          <w:b/>
          <w:bCs/>
        </w:rPr>
        <w:t>记录时间</w:t>
      </w:r>
      <w:r>
        <w:rPr>
          <w:rFonts w:hint="eastAsia"/>
        </w:rPr>
        <w:t>}=当前时间，{</w:t>
      </w:r>
      <w:r>
        <w:rPr>
          <w:rFonts w:hint="eastAsia"/>
          <w:b/>
          <w:bCs/>
        </w:rPr>
        <w:t>开始时间</w:t>
      </w:r>
      <w:r>
        <w:rPr>
          <w:rFonts w:hint="eastAsia"/>
        </w:rPr>
        <w:t>}=最后一个完整电流曲线的开始时间，{</w:t>
      </w:r>
      <w:r>
        <w:rPr>
          <w:rFonts w:hint="eastAsia"/>
          <w:b/>
          <w:bCs/>
        </w:rPr>
        <w:t>结束时间</w:t>
      </w:r>
      <w:r>
        <w:rPr>
          <w:rFonts w:hint="eastAsia"/>
        </w:rPr>
        <w:t>}=最后一个完整电流曲线的结束时间</w:t>
      </w:r>
    </w:p>
    <w:p w14:paraId="0C9964FB" w14:textId="77777777" w:rsidR="00442C6B" w:rsidRDefault="002F5B18">
      <w:pPr>
        <w:rPr>
          <w:rFonts w:eastAsiaTheme="minorHAnsi"/>
        </w:rPr>
      </w:pPr>
      <w:r>
        <w:tab/>
      </w:r>
      <w:r>
        <w:rPr>
          <w:rFonts w:hint="eastAsia"/>
        </w:rPr>
        <w:t>Step</w:t>
      </w:r>
      <w:r>
        <w:t xml:space="preserve"> 4</w:t>
      </w:r>
      <w:r>
        <w:rPr>
          <w:rFonts w:hint="eastAsia"/>
        </w:rPr>
        <w:t>：计算{</w:t>
      </w:r>
      <w:r>
        <w:rPr>
          <w:rFonts w:hint="eastAsia"/>
          <w:b/>
          <w:bCs/>
        </w:rPr>
        <w:t>电荷量</w:t>
      </w:r>
      <w:r>
        <w:rPr>
          <w:rFonts w:hint="eastAsia"/>
        </w:rPr>
        <w:t>}=</w:t>
      </w:r>
      <w:r>
        <w:rPr>
          <w:rFonts w:eastAsiaTheme="minorHAnsi"/>
        </w:rPr>
        <w:t>∑(</w:t>
      </w:r>
      <w:r>
        <w:rPr>
          <w:rFonts w:eastAsiaTheme="minorHAnsi" w:hint="eastAsia"/>
        </w:rPr>
        <w:t>电流值*时间间隔</w:t>
      </w:r>
      <w:r>
        <w:rPr>
          <w:rFonts w:eastAsiaTheme="minorHAnsi"/>
        </w:rPr>
        <w:t>)</w:t>
      </w:r>
    </w:p>
    <w:p w14:paraId="73C39CB7" w14:textId="77777777" w:rsidR="00442C6B" w:rsidRDefault="002F5B18">
      <w:pPr>
        <w:rPr>
          <w:rFonts w:eastAsiaTheme="minorHAnsi"/>
        </w:rPr>
      </w:pPr>
      <w:r>
        <w:rPr>
          <w:rFonts w:eastAsiaTheme="minorHAnsi"/>
        </w:rPr>
        <w:lastRenderedPageBreak/>
        <w:tab/>
      </w:r>
      <w:r>
        <w:rPr>
          <w:rFonts w:eastAsiaTheme="minorHAnsi" w:hint="eastAsia"/>
        </w:rPr>
        <w:t>Step</w:t>
      </w:r>
      <w:r>
        <w:rPr>
          <w:rFonts w:eastAsiaTheme="minorHAnsi"/>
        </w:rPr>
        <w:t xml:space="preserve"> 5</w:t>
      </w:r>
      <w:r>
        <w:rPr>
          <w:rFonts w:eastAsiaTheme="minorHAnsi" w:hint="eastAsia"/>
        </w:rPr>
        <w:t>：计算{</w:t>
      </w:r>
      <w:r>
        <w:rPr>
          <w:rFonts w:eastAsiaTheme="minorHAnsi" w:hint="eastAsia"/>
          <w:b/>
          <w:bCs/>
        </w:rPr>
        <w:t>电流峰值</w:t>
      </w:r>
      <w:r>
        <w:rPr>
          <w:rFonts w:eastAsiaTheme="minorHAnsi" w:hint="eastAsia"/>
        </w:rPr>
        <w:t>}=</w:t>
      </w:r>
      <w:r>
        <w:rPr>
          <w:rFonts w:eastAsiaTheme="minorHAnsi"/>
        </w:rPr>
        <w:t>max(</w:t>
      </w:r>
      <w:r>
        <w:rPr>
          <w:rFonts w:eastAsiaTheme="minorHAnsi" w:hint="eastAsia"/>
        </w:rPr>
        <w:t>电流值</w:t>
      </w:r>
      <w:r>
        <w:rPr>
          <w:rFonts w:eastAsiaTheme="minorHAnsi"/>
        </w:rPr>
        <w:t>)</w:t>
      </w:r>
    </w:p>
    <w:p w14:paraId="326006C7" w14:textId="77777777" w:rsidR="00442C6B" w:rsidRDefault="002F5B18">
      <w:pPr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 w:hint="eastAsia"/>
        </w:rPr>
        <w:t>Step</w:t>
      </w:r>
      <w:r>
        <w:rPr>
          <w:rFonts w:eastAsiaTheme="minorHAnsi"/>
        </w:rPr>
        <w:t xml:space="preserve"> 6</w:t>
      </w:r>
      <w:r>
        <w:rPr>
          <w:rFonts w:eastAsiaTheme="minorHAnsi" w:hint="eastAsia"/>
        </w:rPr>
        <w:t>：计算{</w:t>
      </w:r>
      <w:r>
        <w:rPr>
          <w:rFonts w:eastAsiaTheme="minorHAnsi" w:hint="eastAsia"/>
          <w:b/>
          <w:bCs/>
        </w:rPr>
        <w:t>电流均值</w:t>
      </w:r>
      <w:r>
        <w:rPr>
          <w:rFonts w:eastAsiaTheme="minorHAnsi" w:hint="eastAsia"/>
        </w:rPr>
        <w:t>}=a</w:t>
      </w:r>
      <w:r>
        <w:rPr>
          <w:rFonts w:eastAsiaTheme="minorHAnsi"/>
        </w:rPr>
        <w:t>verage(</w:t>
      </w:r>
      <w:r>
        <w:rPr>
          <w:rFonts w:eastAsiaTheme="minorHAnsi" w:hint="eastAsia"/>
        </w:rPr>
        <w:t>电流值</w:t>
      </w:r>
      <w:r>
        <w:rPr>
          <w:rFonts w:eastAsiaTheme="minorHAnsi"/>
        </w:rPr>
        <w:t>)</w:t>
      </w:r>
    </w:p>
    <w:p w14:paraId="28F0C228" w14:textId="77777777" w:rsidR="00442C6B" w:rsidRDefault="002F5B18">
      <w:r>
        <w:rPr>
          <w:rFonts w:eastAsiaTheme="minorHAnsi"/>
        </w:rPr>
        <w:tab/>
      </w:r>
      <w:r>
        <w:rPr>
          <w:rFonts w:eastAsiaTheme="minorHAnsi" w:hint="eastAsia"/>
        </w:rPr>
        <w:t>Step</w:t>
      </w:r>
      <w:r>
        <w:rPr>
          <w:rFonts w:eastAsiaTheme="minorHAnsi"/>
        </w:rPr>
        <w:t xml:space="preserve"> 7</w:t>
      </w:r>
      <w:r>
        <w:rPr>
          <w:rFonts w:eastAsiaTheme="minorHAnsi" w:hint="eastAsia"/>
        </w:rPr>
        <w:t>：将计算结果保存到{</w:t>
      </w:r>
      <w:r>
        <w:rPr>
          <w:rFonts w:eastAsiaTheme="minorHAnsi" w:hint="eastAsia"/>
          <w:b/>
          <w:bCs/>
        </w:rPr>
        <w:t>设备电流分析表</w:t>
      </w:r>
      <w:r>
        <w:rPr>
          <w:rFonts w:eastAsiaTheme="minorHAnsi" w:hint="eastAsia"/>
        </w:rPr>
        <w:t>}</w:t>
      </w:r>
    </w:p>
    <w:p w14:paraId="37554569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.7.3 </w:t>
      </w:r>
      <w:r>
        <w:rPr>
          <w:rFonts w:hint="eastAsia"/>
          <w:sz w:val="24"/>
          <w:szCs w:val="24"/>
        </w:rPr>
        <w:t>输出</w:t>
      </w:r>
    </w:p>
    <w:p w14:paraId="5D548E8E" w14:textId="77777777" w:rsidR="00442C6B" w:rsidRDefault="002F5B18">
      <w:r>
        <w:tab/>
        <w:t>1</w:t>
      </w:r>
      <w:r>
        <w:rPr>
          <w:rFonts w:hint="eastAsia"/>
        </w:rPr>
        <w:t>、设备电流分析表</w:t>
      </w:r>
    </w:p>
    <w:p w14:paraId="0FEDCD62" w14:textId="77777777" w:rsidR="00442C6B" w:rsidRDefault="002F5B18">
      <w:pPr>
        <w:pStyle w:val="3"/>
        <w:spacing w:before="240" w:after="0" w:line="415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.8 </w:t>
      </w:r>
      <w:r>
        <w:rPr>
          <w:rFonts w:hint="eastAsia"/>
          <w:sz w:val="28"/>
          <w:szCs w:val="28"/>
        </w:rPr>
        <w:t>设备能耗统计</w:t>
      </w:r>
    </w:p>
    <w:p w14:paraId="30ECDC61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.8.1 </w:t>
      </w:r>
      <w:r>
        <w:rPr>
          <w:rFonts w:hint="eastAsia"/>
          <w:sz w:val="24"/>
          <w:szCs w:val="24"/>
        </w:rPr>
        <w:t>输入</w:t>
      </w:r>
    </w:p>
    <w:p w14:paraId="09CF3C6C" w14:textId="77777777" w:rsidR="00442C6B" w:rsidRDefault="002F5B18">
      <w:r>
        <w:tab/>
        <w:t>1</w:t>
      </w:r>
      <w:r>
        <w:rPr>
          <w:rFonts w:hint="eastAsia"/>
        </w:rPr>
        <w:t>、设备能耗数据表</w:t>
      </w:r>
    </w:p>
    <w:p w14:paraId="6E4DC423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.8.2 </w:t>
      </w:r>
      <w:r>
        <w:rPr>
          <w:rFonts w:hint="eastAsia"/>
          <w:sz w:val="24"/>
          <w:szCs w:val="24"/>
        </w:rPr>
        <w:t>算法描述</w:t>
      </w:r>
    </w:p>
    <w:p w14:paraId="386A68CD" w14:textId="77777777" w:rsidR="00442C6B" w:rsidRDefault="002F5B18">
      <w:r>
        <w:tab/>
      </w:r>
      <w:r>
        <w:rPr>
          <w:rFonts w:hint="eastAsia"/>
        </w:rPr>
        <w:t>Step</w:t>
      </w:r>
      <w:r>
        <w:t xml:space="preserve"> 1</w:t>
      </w:r>
      <w:r>
        <w:rPr>
          <w:rFonts w:hint="eastAsia"/>
        </w:rPr>
        <w:t>：每分钟从{</w:t>
      </w:r>
      <w:r>
        <w:rPr>
          <w:rFonts w:hint="eastAsia"/>
          <w:b/>
          <w:bCs/>
        </w:rPr>
        <w:t>设备能耗数据表</w:t>
      </w:r>
      <w:r>
        <w:rPr>
          <w:rFonts w:hint="eastAsia"/>
        </w:rPr>
        <w:t>}中获取前一分钟内的设备各时间间隔上的{</w:t>
      </w:r>
      <w:r>
        <w:rPr>
          <w:rFonts w:hint="eastAsia"/>
          <w:b/>
          <w:bCs/>
        </w:rPr>
        <w:t>能耗</w:t>
      </w:r>
      <w:r>
        <w:rPr>
          <w:rFonts w:hint="eastAsia"/>
        </w:rPr>
        <w:t>}，{</w:t>
      </w:r>
      <w:r>
        <w:rPr>
          <w:rFonts w:hint="eastAsia"/>
          <w:b/>
          <w:bCs/>
        </w:rPr>
        <w:t>电压</w:t>
      </w:r>
      <w:r>
        <w:rPr>
          <w:rFonts w:hint="eastAsia"/>
        </w:rPr>
        <w:t>}，{</w:t>
      </w:r>
      <w:r>
        <w:rPr>
          <w:rFonts w:hint="eastAsia"/>
          <w:b/>
          <w:bCs/>
        </w:rPr>
        <w:t>电流</w:t>
      </w:r>
      <w:r>
        <w:rPr>
          <w:rFonts w:hint="eastAsia"/>
        </w:rPr>
        <w:t>}数据值</w:t>
      </w:r>
    </w:p>
    <w:p w14:paraId="65436480" w14:textId="77777777" w:rsidR="00442C6B" w:rsidRDefault="002F5B18">
      <w:pPr>
        <w:rPr>
          <w:rFonts w:eastAsiaTheme="minorHAnsi"/>
        </w:rPr>
      </w:pPr>
      <w:r>
        <w:tab/>
      </w:r>
      <w:r>
        <w:rPr>
          <w:rFonts w:hint="eastAsia"/>
        </w:rPr>
        <w:t>Step</w:t>
      </w:r>
      <w:r>
        <w:t xml:space="preserve"> 2</w:t>
      </w:r>
      <w:r>
        <w:rPr>
          <w:rFonts w:hint="eastAsia"/>
        </w:rPr>
        <w:t>：计算{</w:t>
      </w:r>
      <w:r>
        <w:rPr>
          <w:rFonts w:hint="eastAsia"/>
          <w:b/>
          <w:bCs/>
        </w:rPr>
        <w:t>电荷量</w:t>
      </w:r>
      <w:r>
        <w:rPr>
          <w:rFonts w:hint="eastAsia"/>
        </w:rPr>
        <w:t>}=</w:t>
      </w:r>
      <w:r>
        <w:rPr>
          <w:rFonts w:eastAsiaTheme="minorHAnsi"/>
        </w:rPr>
        <w:t>∑(</w:t>
      </w:r>
      <w:r>
        <w:rPr>
          <w:rFonts w:eastAsiaTheme="minorHAnsi" w:hint="eastAsia"/>
        </w:rPr>
        <w:t>电流值*时间间隔</w:t>
      </w:r>
      <w:r>
        <w:rPr>
          <w:rFonts w:eastAsiaTheme="minorHAnsi"/>
        </w:rPr>
        <w:t>)</w:t>
      </w:r>
    </w:p>
    <w:p w14:paraId="65736F25" w14:textId="77777777" w:rsidR="00442C6B" w:rsidRDefault="002F5B18">
      <w:pPr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 w:hint="eastAsia"/>
        </w:rPr>
        <w:t>Step</w:t>
      </w:r>
      <w:r>
        <w:rPr>
          <w:rFonts w:eastAsiaTheme="minorHAnsi"/>
        </w:rPr>
        <w:t xml:space="preserve"> 3</w:t>
      </w:r>
      <w:r>
        <w:rPr>
          <w:rFonts w:eastAsiaTheme="minorHAnsi" w:hint="eastAsia"/>
        </w:rPr>
        <w:t>：计算{</w:t>
      </w:r>
      <w:r>
        <w:rPr>
          <w:rFonts w:eastAsiaTheme="minorHAnsi" w:hint="eastAsia"/>
          <w:b/>
          <w:bCs/>
        </w:rPr>
        <w:t>电流峰值</w:t>
      </w:r>
      <w:r>
        <w:rPr>
          <w:rFonts w:eastAsiaTheme="minorHAnsi" w:hint="eastAsia"/>
        </w:rPr>
        <w:t>}=</w:t>
      </w:r>
      <w:r>
        <w:rPr>
          <w:rFonts w:eastAsiaTheme="minorHAnsi"/>
        </w:rPr>
        <w:t>max(</w:t>
      </w:r>
      <w:r>
        <w:rPr>
          <w:rFonts w:eastAsiaTheme="minorHAnsi" w:hint="eastAsia"/>
        </w:rPr>
        <w:t>电流值</w:t>
      </w:r>
      <w:r>
        <w:rPr>
          <w:rFonts w:eastAsiaTheme="minorHAnsi"/>
        </w:rPr>
        <w:t>)</w:t>
      </w:r>
    </w:p>
    <w:p w14:paraId="187BC6D2" w14:textId="77777777" w:rsidR="00442C6B" w:rsidRDefault="002F5B18">
      <w:pPr>
        <w:rPr>
          <w:rFonts w:eastAsiaTheme="minorHAnsi"/>
        </w:rPr>
      </w:pPr>
      <w:r>
        <w:rPr>
          <w:rFonts w:eastAsiaTheme="minorHAnsi"/>
        </w:rPr>
        <w:tab/>
      </w:r>
      <w:r>
        <w:rPr>
          <w:rFonts w:eastAsiaTheme="minorHAnsi" w:hint="eastAsia"/>
        </w:rPr>
        <w:t>Step</w:t>
      </w:r>
      <w:r>
        <w:rPr>
          <w:rFonts w:eastAsiaTheme="minorHAnsi"/>
        </w:rPr>
        <w:t xml:space="preserve"> 4</w:t>
      </w:r>
      <w:r>
        <w:rPr>
          <w:rFonts w:eastAsiaTheme="minorHAnsi" w:hint="eastAsia"/>
        </w:rPr>
        <w:t>：计算{</w:t>
      </w:r>
      <w:r>
        <w:rPr>
          <w:rFonts w:eastAsiaTheme="minorHAnsi" w:hint="eastAsia"/>
          <w:b/>
          <w:bCs/>
        </w:rPr>
        <w:t>电流均值</w:t>
      </w:r>
      <w:r>
        <w:rPr>
          <w:rFonts w:eastAsiaTheme="minorHAnsi" w:hint="eastAsia"/>
        </w:rPr>
        <w:t>}=a</w:t>
      </w:r>
      <w:r>
        <w:rPr>
          <w:rFonts w:eastAsiaTheme="minorHAnsi"/>
        </w:rPr>
        <w:t>verage(</w:t>
      </w:r>
      <w:r>
        <w:rPr>
          <w:rFonts w:eastAsiaTheme="minorHAnsi" w:hint="eastAsia"/>
        </w:rPr>
        <w:t>电流值</w:t>
      </w:r>
      <w:r>
        <w:rPr>
          <w:rFonts w:eastAsiaTheme="minorHAnsi"/>
        </w:rPr>
        <w:t>)</w:t>
      </w:r>
    </w:p>
    <w:p w14:paraId="5F871ABD" w14:textId="77777777" w:rsidR="00442C6B" w:rsidRDefault="002F5B18">
      <w:pPr>
        <w:ind w:firstLine="420"/>
        <w:rPr>
          <w:rFonts w:eastAsiaTheme="minorHAnsi"/>
        </w:rPr>
      </w:pPr>
      <w:r>
        <w:rPr>
          <w:rFonts w:eastAsiaTheme="minorHAnsi" w:hint="eastAsia"/>
        </w:rPr>
        <w:t>Step</w:t>
      </w:r>
      <w:r>
        <w:rPr>
          <w:rFonts w:eastAsiaTheme="minorHAnsi"/>
        </w:rPr>
        <w:t xml:space="preserve"> 5</w:t>
      </w:r>
      <w:r>
        <w:rPr>
          <w:rFonts w:eastAsiaTheme="minorHAnsi" w:hint="eastAsia"/>
        </w:rPr>
        <w:t>：计算{</w:t>
      </w:r>
      <w:r>
        <w:rPr>
          <w:rFonts w:eastAsiaTheme="minorHAnsi" w:hint="eastAsia"/>
          <w:b/>
          <w:bCs/>
        </w:rPr>
        <w:t>电压</w:t>
      </w:r>
      <w:r>
        <w:rPr>
          <w:rFonts w:eastAsiaTheme="minorHAnsi" w:hint="eastAsia"/>
        </w:rPr>
        <w:t>}=a</w:t>
      </w:r>
      <w:r>
        <w:rPr>
          <w:rFonts w:eastAsiaTheme="minorHAnsi"/>
        </w:rPr>
        <w:t>verage(</w:t>
      </w:r>
      <w:r>
        <w:rPr>
          <w:rFonts w:eastAsiaTheme="minorHAnsi" w:hint="eastAsia"/>
        </w:rPr>
        <w:t>电压值</w:t>
      </w:r>
      <w:r>
        <w:rPr>
          <w:rFonts w:eastAsiaTheme="minorHAnsi"/>
        </w:rPr>
        <w:t>)</w:t>
      </w:r>
    </w:p>
    <w:p w14:paraId="5D19A431" w14:textId="77777777" w:rsidR="00442C6B" w:rsidRDefault="002F5B18">
      <w:pPr>
        <w:ind w:firstLine="420"/>
        <w:rPr>
          <w:rFonts w:eastAsiaTheme="minorHAnsi"/>
        </w:rPr>
      </w:pPr>
      <w:r>
        <w:rPr>
          <w:rFonts w:eastAsiaTheme="minorHAnsi" w:hint="eastAsia"/>
        </w:rPr>
        <w:t>Step</w:t>
      </w:r>
      <w:r>
        <w:rPr>
          <w:rFonts w:eastAsiaTheme="minorHAnsi"/>
        </w:rPr>
        <w:t xml:space="preserve"> 6</w:t>
      </w:r>
      <w:r>
        <w:rPr>
          <w:rFonts w:eastAsiaTheme="minorHAnsi" w:hint="eastAsia"/>
        </w:rPr>
        <w:t>：计算{</w:t>
      </w:r>
      <w:r>
        <w:rPr>
          <w:rFonts w:eastAsiaTheme="minorHAnsi" w:hint="eastAsia"/>
          <w:b/>
          <w:bCs/>
        </w:rPr>
        <w:t>能耗</w:t>
      </w:r>
      <w:r>
        <w:rPr>
          <w:rFonts w:eastAsiaTheme="minorHAnsi" w:hint="eastAsia"/>
        </w:rPr>
        <w:t>}=采集数据最后的{</w:t>
      </w:r>
      <w:r>
        <w:rPr>
          <w:rFonts w:eastAsiaTheme="minorHAnsi" w:hint="eastAsia"/>
          <w:b/>
          <w:bCs/>
        </w:rPr>
        <w:t>能耗</w:t>
      </w:r>
      <w:r>
        <w:rPr>
          <w:rFonts w:eastAsiaTheme="minorHAnsi" w:hint="eastAsia"/>
        </w:rPr>
        <w:t>}值-{</w:t>
      </w:r>
      <w:r>
        <w:rPr>
          <w:rFonts w:eastAsiaTheme="minorHAnsi" w:hint="eastAsia"/>
          <w:b/>
          <w:bCs/>
        </w:rPr>
        <w:t>设备能耗统计表</w:t>
      </w:r>
      <w:r>
        <w:rPr>
          <w:rFonts w:eastAsiaTheme="minorHAnsi" w:hint="eastAsia"/>
        </w:rPr>
        <w:t>}里上一分钟的{</w:t>
      </w:r>
      <w:r>
        <w:rPr>
          <w:rFonts w:eastAsiaTheme="minorHAnsi" w:hint="eastAsia"/>
          <w:b/>
          <w:bCs/>
        </w:rPr>
        <w:t>能耗</w:t>
      </w:r>
      <w:r>
        <w:rPr>
          <w:rFonts w:eastAsiaTheme="minorHAnsi" w:hint="eastAsia"/>
        </w:rPr>
        <w:t>}值</w:t>
      </w:r>
    </w:p>
    <w:p w14:paraId="3BBCDC58" w14:textId="77777777" w:rsidR="00442C6B" w:rsidRDefault="002F5B18">
      <w:r>
        <w:rPr>
          <w:rFonts w:eastAsiaTheme="minorHAnsi"/>
        </w:rPr>
        <w:tab/>
      </w:r>
      <w:r>
        <w:rPr>
          <w:rFonts w:eastAsiaTheme="minorHAnsi" w:hint="eastAsia"/>
        </w:rPr>
        <w:t>Step</w:t>
      </w:r>
      <w:r>
        <w:rPr>
          <w:rFonts w:eastAsiaTheme="minorHAnsi"/>
        </w:rPr>
        <w:t xml:space="preserve"> 7</w:t>
      </w:r>
      <w:r>
        <w:rPr>
          <w:rFonts w:eastAsiaTheme="minorHAnsi" w:hint="eastAsia"/>
        </w:rPr>
        <w:t>：将计算结果保存到{</w:t>
      </w:r>
      <w:r>
        <w:rPr>
          <w:rFonts w:eastAsiaTheme="minorHAnsi" w:hint="eastAsia"/>
          <w:b/>
          <w:bCs/>
        </w:rPr>
        <w:t>设备能耗统计表</w:t>
      </w:r>
      <w:r>
        <w:rPr>
          <w:rFonts w:eastAsiaTheme="minorHAnsi" w:hint="eastAsia"/>
        </w:rPr>
        <w:t>}</w:t>
      </w:r>
    </w:p>
    <w:p w14:paraId="575DEF10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.8.3 </w:t>
      </w:r>
      <w:r>
        <w:rPr>
          <w:rFonts w:hint="eastAsia"/>
          <w:sz w:val="24"/>
          <w:szCs w:val="24"/>
        </w:rPr>
        <w:t>输出</w:t>
      </w:r>
    </w:p>
    <w:p w14:paraId="49A92383" w14:textId="77777777" w:rsidR="00442C6B" w:rsidRDefault="002F5B18">
      <w:r>
        <w:tab/>
        <w:t>1</w:t>
      </w:r>
      <w:r>
        <w:rPr>
          <w:rFonts w:hint="eastAsia"/>
        </w:rPr>
        <w:t>、设备能耗统计表</w:t>
      </w:r>
    </w:p>
    <w:p w14:paraId="78C4253D" w14:textId="77777777" w:rsidR="00442C6B" w:rsidRDefault="002F5B18">
      <w:pPr>
        <w:pStyle w:val="3"/>
        <w:spacing w:before="240" w:after="0" w:line="415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.9 </w:t>
      </w:r>
      <w:r>
        <w:rPr>
          <w:rFonts w:hint="eastAsia"/>
          <w:sz w:val="28"/>
          <w:szCs w:val="28"/>
        </w:rPr>
        <w:t>生产预警信息</w:t>
      </w:r>
    </w:p>
    <w:p w14:paraId="17D58E66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.9.1 </w:t>
      </w:r>
      <w:r>
        <w:rPr>
          <w:rFonts w:hint="eastAsia"/>
          <w:sz w:val="24"/>
          <w:szCs w:val="24"/>
        </w:rPr>
        <w:t>输入</w:t>
      </w:r>
    </w:p>
    <w:p w14:paraId="76C48EA2" w14:textId="77777777" w:rsidR="00442C6B" w:rsidRDefault="002F5B18">
      <w:r>
        <w:tab/>
        <w:t>1</w:t>
      </w:r>
      <w:r>
        <w:rPr>
          <w:rFonts w:hint="eastAsia"/>
        </w:rPr>
        <w:t>、生产产量统计表</w:t>
      </w:r>
    </w:p>
    <w:p w14:paraId="6DA0C3CD" w14:textId="77777777" w:rsidR="00442C6B" w:rsidRDefault="002F5B18">
      <w:r>
        <w:tab/>
        <w:t>2</w:t>
      </w:r>
      <w:r>
        <w:rPr>
          <w:rFonts w:hint="eastAsia"/>
        </w:rPr>
        <w:t>、生产产能统计表</w:t>
      </w:r>
    </w:p>
    <w:p w14:paraId="4B847F7D" w14:textId="77777777" w:rsidR="00442C6B" w:rsidRDefault="002F5B18">
      <w:r>
        <w:tab/>
        <w:t>3</w:t>
      </w:r>
      <w:r>
        <w:rPr>
          <w:rFonts w:hint="eastAsia"/>
        </w:rPr>
        <w:t>、设备信息统计表</w:t>
      </w:r>
    </w:p>
    <w:p w14:paraId="351BCD88" w14:textId="77777777" w:rsidR="00442C6B" w:rsidRDefault="002F5B18">
      <w:r>
        <w:lastRenderedPageBreak/>
        <w:tab/>
        <w:t>4</w:t>
      </w:r>
      <w:r>
        <w:rPr>
          <w:rFonts w:hint="eastAsia"/>
        </w:rPr>
        <w:t>、设备电流分析表</w:t>
      </w:r>
    </w:p>
    <w:p w14:paraId="06A89C32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.9.2 </w:t>
      </w:r>
      <w:r>
        <w:rPr>
          <w:rFonts w:hint="eastAsia"/>
          <w:sz w:val="24"/>
          <w:szCs w:val="24"/>
        </w:rPr>
        <w:t>算法描述</w:t>
      </w:r>
    </w:p>
    <w:p w14:paraId="0D7CF013" w14:textId="77777777" w:rsidR="00442C6B" w:rsidRDefault="002F5B18">
      <w:r>
        <w:tab/>
      </w:r>
      <w:r>
        <w:rPr>
          <w:rFonts w:hint="eastAsia"/>
        </w:rPr>
        <w:t>计划和质量通过监控生产状况的趋势进行预警。计划预警包括对产能和计划达成</w:t>
      </w:r>
      <w:r>
        <w:t>2方面进行监控预警，质量预警包括控制图和不良率2方面进行监控预警。通过预警，可提前让车间维护人员了解生产状况的趋势，提前对指标恶化的生产情况进行生产管理和维护。</w:t>
      </w:r>
    </w:p>
    <w:p w14:paraId="0D12CE70" w14:textId="77777777" w:rsidR="00442C6B" w:rsidRDefault="002F5B18">
      <w:r>
        <w:rPr>
          <w:noProof/>
        </w:rPr>
        <w:drawing>
          <wp:inline distT="0" distB="0" distL="0" distR="0" wp14:anchorId="29600AF7" wp14:editId="649170E2">
            <wp:extent cx="5521325" cy="2498725"/>
            <wp:effectExtent l="0" t="0" r="317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9690" cy="25118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8667BF" w14:textId="77777777" w:rsidR="00442C6B" w:rsidRDefault="002F5B18">
      <w:pPr>
        <w:pStyle w:val="5"/>
        <w:rPr>
          <w:sz w:val="22"/>
          <w:szCs w:val="22"/>
        </w:rPr>
      </w:pPr>
      <w:r>
        <w:rPr>
          <w:rFonts w:hint="eastAsia"/>
          <w:sz w:val="22"/>
          <w:szCs w:val="22"/>
        </w:rPr>
        <w:t>4</w:t>
      </w:r>
      <w:r>
        <w:rPr>
          <w:sz w:val="22"/>
          <w:szCs w:val="22"/>
        </w:rPr>
        <w:t xml:space="preserve">.9.2.1 </w:t>
      </w:r>
      <w:r>
        <w:rPr>
          <w:rFonts w:hint="eastAsia"/>
          <w:sz w:val="22"/>
          <w:szCs w:val="22"/>
        </w:rPr>
        <w:t>产能预警</w:t>
      </w:r>
    </w:p>
    <w:p w14:paraId="3046C1AF" w14:textId="77777777" w:rsidR="00442C6B" w:rsidRDefault="002F5B18">
      <w:pPr>
        <w:pStyle w:val="12"/>
        <w:spacing w:line="360" w:lineRule="auto"/>
        <w:ind w:firstLineChars="0"/>
        <w:rPr>
          <w:rFonts w:asciiTheme="minorEastAsia" w:eastAsiaTheme="minorEastAsia" w:hAnsiTheme="minorEastAsia"/>
          <w:b/>
          <w:bCs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判别流程</w:t>
      </w:r>
    </w:p>
    <w:p w14:paraId="2581325D" w14:textId="77777777" w:rsidR="00442C6B" w:rsidRDefault="002F5B18">
      <w:pPr>
        <w:pStyle w:val="12"/>
        <w:spacing w:line="360" w:lineRule="auto"/>
        <w:ind w:left="420" w:firstLineChars="0" w:firstLine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数据采集和判别规则：间隔【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计划监控时间间隔</w:t>
      </w:r>
      <w:r>
        <w:rPr>
          <w:rFonts w:asciiTheme="minorEastAsia" w:eastAsiaTheme="minorEastAsia" w:hAnsiTheme="minorEastAsia" w:hint="eastAsia"/>
          <w:sz w:val="21"/>
          <w:szCs w:val="21"/>
        </w:rPr>
        <w:t>】分钟后，采集一次设备产能数据，对产能进行判别，若达到预警标准，则输出预警信息。</w:t>
      </w:r>
    </w:p>
    <w:p w14:paraId="6875E0D1" w14:textId="77777777" w:rsidR="00442C6B" w:rsidRDefault="002F5B18">
      <w:pPr>
        <w:pStyle w:val="12"/>
        <w:ind w:left="420" w:firstLineChars="0" w:firstLine="0"/>
        <w:jc w:val="center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/>
          <w:noProof/>
          <w:sz w:val="21"/>
          <w:szCs w:val="21"/>
        </w:rPr>
        <w:lastRenderedPageBreak/>
        <w:drawing>
          <wp:inline distT="0" distB="0" distL="0" distR="0" wp14:anchorId="3AA46F0F" wp14:editId="51456DF0">
            <wp:extent cx="3948430" cy="556323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9189" cy="557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E9343" w14:textId="77777777" w:rsidR="00442C6B" w:rsidRDefault="002F5B18">
      <w:pPr>
        <w:pStyle w:val="12"/>
        <w:ind w:left="420" w:firstLineChars="0" w:firstLine="0"/>
        <w:jc w:val="center"/>
        <w:rPr>
          <w:rFonts w:asciiTheme="minorEastAsia" w:eastAsiaTheme="minorEastAsia" w:hAnsiTheme="minorEastAsia"/>
          <w:b/>
          <w:bCs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图1 产能预警流程图</w:t>
      </w:r>
    </w:p>
    <w:p w14:paraId="34A422F2" w14:textId="77777777" w:rsidR="00442C6B" w:rsidRDefault="002F5B18">
      <w:pPr>
        <w:pStyle w:val="12"/>
        <w:ind w:left="360" w:firstLineChars="0" w:firstLine="0"/>
        <w:rPr>
          <w:rFonts w:asciiTheme="minorEastAsia" w:eastAsiaTheme="minorEastAsia" w:hAnsiTheme="minorEastAsia"/>
          <w:b/>
          <w:bCs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判别步骤</w:t>
      </w:r>
    </w:p>
    <w:p w14:paraId="17DD5AD5" w14:textId="77777777" w:rsidR="00442C6B" w:rsidRDefault="002F5B18">
      <w:pPr>
        <w:pStyle w:val="12"/>
        <w:numPr>
          <w:ilvl w:val="0"/>
          <w:numId w:val="1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获取设备当天计划排程的所有计划产量，计算日计划产量=当天计划产量之和</w:t>
      </w:r>
    </w:p>
    <w:p w14:paraId="21F26AB5" w14:textId="77777777" w:rsidR="00442C6B" w:rsidRDefault="002F5B18">
      <w:pPr>
        <w:pStyle w:val="12"/>
        <w:numPr>
          <w:ilvl w:val="0"/>
          <w:numId w:val="1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获取后台参数【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单日工作时长</w:t>
      </w:r>
      <w:r>
        <w:rPr>
          <w:rFonts w:asciiTheme="minorEastAsia" w:eastAsiaTheme="minorEastAsia" w:hAnsiTheme="minorEastAsia" w:hint="eastAsia"/>
          <w:sz w:val="21"/>
          <w:szCs w:val="21"/>
        </w:rPr>
        <w:t>】和界面参数【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计划监控时间间隔</w:t>
      </w:r>
      <w:r>
        <w:rPr>
          <w:rFonts w:asciiTheme="minorEastAsia" w:eastAsiaTheme="minorEastAsia" w:hAnsiTheme="minorEastAsia" w:hint="eastAsia"/>
          <w:sz w:val="21"/>
          <w:szCs w:val="21"/>
        </w:rPr>
        <w:t>】，计算单位监控时间间隔的产能，即计划产能=日计划产量</w:t>
      </w:r>
      <w:r>
        <w:rPr>
          <w:rFonts w:asciiTheme="minorEastAsia" w:eastAsiaTheme="minorEastAsia" w:hAnsiTheme="minorEastAsia" w:cs="Calibri" w:hint="eastAsia"/>
          <w:sz w:val="21"/>
          <w:szCs w:val="21"/>
        </w:rPr>
        <w:t>*</w:t>
      </w:r>
      <w:r>
        <w:rPr>
          <w:rFonts w:asciiTheme="minorEastAsia" w:eastAsiaTheme="minorEastAsia" w:hAnsiTheme="minorEastAsia" w:hint="eastAsia"/>
          <w:sz w:val="21"/>
          <w:szCs w:val="21"/>
        </w:rPr>
        <w:t>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计划监控时间间隔</w:t>
      </w:r>
      <w:r>
        <w:rPr>
          <w:rFonts w:asciiTheme="minorEastAsia" w:eastAsiaTheme="minorEastAsia" w:hAnsiTheme="minorEastAsia" w:hint="eastAsia"/>
          <w:sz w:val="21"/>
          <w:szCs w:val="21"/>
        </w:rPr>
        <w:t>】/（【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单日工作时长</w:t>
      </w:r>
      <w:r>
        <w:rPr>
          <w:rFonts w:asciiTheme="minorEastAsia" w:eastAsiaTheme="minorEastAsia" w:hAnsiTheme="minorEastAsia" w:hint="eastAsia"/>
          <w:sz w:val="21"/>
          <w:szCs w:val="21"/>
        </w:rPr>
        <w:t>】*60）</w:t>
      </w:r>
    </w:p>
    <w:p w14:paraId="6BF4669C" w14:textId="77777777" w:rsidR="00442C6B" w:rsidRDefault="002F5B18">
      <w:pPr>
        <w:pStyle w:val="12"/>
        <w:numPr>
          <w:ilvl w:val="0"/>
          <w:numId w:val="1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按【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计划监控时间间隔</w:t>
      </w:r>
      <w:r>
        <w:rPr>
          <w:rFonts w:asciiTheme="minorEastAsia" w:eastAsiaTheme="minorEastAsia" w:hAnsiTheme="minorEastAsia" w:hint="eastAsia"/>
          <w:sz w:val="21"/>
          <w:szCs w:val="21"/>
        </w:rPr>
        <w:t>】时间采集一次数据，包括设备、监控时间、良品数等信息，即获得设备的监控良品数=(本次监控的总良品数</w:t>
      </w:r>
      <w:r>
        <w:rPr>
          <w:rFonts w:asciiTheme="minorEastAsia" w:eastAsiaTheme="minorEastAsia" w:hAnsiTheme="minorEastAsia" w:cs="Calibri" w:hint="eastAsia"/>
          <w:sz w:val="21"/>
          <w:szCs w:val="21"/>
        </w:rPr>
        <w:t>-</w:t>
      </w:r>
      <w:r>
        <w:rPr>
          <w:rFonts w:asciiTheme="minorEastAsia" w:eastAsiaTheme="minorEastAsia" w:hAnsiTheme="minorEastAsia" w:hint="eastAsia"/>
          <w:sz w:val="21"/>
          <w:szCs w:val="21"/>
        </w:rPr>
        <w:t>上次监控的总良品数</w:t>
      </w:r>
      <w:r>
        <w:rPr>
          <w:rFonts w:asciiTheme="minorEastAsia" w:eastAsiaTheme="minorEastAsia" w:hAnsiTheme="minorEastAsia" w:cs="Calibri" w:hint="eastAsia"/>
          <w:sz w:val="21"/>
          <w:szCs w:val="21"/>
        </w:rPr>
        <w:t>)*</w:t>
      </w:r>
      <w:r>
        <w:rPr>
          <w:rFonts w:asciiTheme="minorEastAsia" w:eastAsiaTheme="minorEastAsia" w:hAnsiTheme="minorEastAsia" w:hint="eastAsia"/>
          <w:sz w:val="21"/>
          <w:szCs w:val="21"/>
        </w:rPr>
        <w:t>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计划监控时间间隔</w:t>
      </w:r>
      <w:r>
        <w:rPr>
          <w:rFonts w:asciiTheme="minorEastAsia" w:eastAsiaTheme="minorEastAsia" w:hAnsiTheme="minorEastAsia" w:hint="eastAsia"/>
          <w:sz w:val="21"/>
          <w:szCs w:val="21"/>
        </w:rPr>
        <w:t>】/(本次监控时间</w:t>
      </w:r>
      <w:r>
        <w:rPr>
          <w:rFonts w:asciiTheme="minorEastAsia" w:eastAsiaTheme="minorEastAsia" w:hAnsiTheme="minorEastAsia" w:cs="Calibri" w:hint="eastAsia"/>
          <w:sz w:val="21"/>
          <w:szCs w:val="21"/>
        </w:rPr>
        <w:t>-</w:t>
      </w:r>
      <w:r>
        <w:rPr>
          <w:rFonts w:asciiTheme="minorEastAsia" w:eastAsiaTheme="minorEastAsia" w:hAnsiTheme="minorEastAsia" w:hint="eastAsia"/>
          <w:sz w:val="21"/>
          <w:szCs w:val="21"/>
        </w:rPr>
        <w:t>上次监控时间</w:t>
      </w:r>
      <w:r>
        <w:rPr>
          <w:rFonts w:asciiTheme="minorEastAsia" w:eastAsiaTheme="minorEastAsia" w:hAnsiTheme="minorEastAsia" w:cs="Calibri" w:hint="eastAsia"/>
          <w:sz w:val="21"/>
          <w:szCs w:val="21"/>
        </w:rPr>
        <w:t>)</w:t>
      </w:r>
      <w:r>
        <w:rPr>
          <w:rFonts w:asciiTheme="minorEastAsia" w:eastAsiaTheme="minorEastAsia" w:hAnsiTheme="minorEastAsia" w:hint="eastAsia"/>
          <w:sz w:val="21"/>
          <w:szCs w:val="21"/>
        </w:rPr>
        <w:t>。</w:t>
      </w:r>
    </w:p>
    <w:p w14:paraId="1A116C1B" w14:textId="77777777" w:rsidR="00442C6B" w:rsidRDefault="002F5B18">
      <w:pPr>
        <w:pStyle w:val="12"/>
        <w:numPr>
          <w:ilvl w:val="0"/>
          <w:numId w:val="1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监控产能=监控良品数，记录监控产能。</w:t>
      </w:r>
    </w:p>
    <w:p w14:paraId="296CFDFC" w14:textId="77777777" w:rsidR="00442C6B" w:rsidRDefault="002F5B18">
      <w:pPr>
        <w:pStyle w:val="12"/>
        <w:numPr>
          <w:ilvl w:val="0"/>
          <w:numId w:val="1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判别1：若【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产能单次预警应用标识</w:t>
      </w:r>
      <w:r>
        <w:rPr>
          <w:rFonts w:asciiTheme="minorEastAsia" w:eastAsiaTheme="minorEastAsia" w:hAnsiTheme="minorEastAsia" w:hint="eastAsia"/>
          <w:sz w:val="21"/>
          <w:szCs w:val="21"/>
        </w:rPr>
        <w:t>】为勾选，并且本次监控产能&lt;计划产能</w:t>
      </w:r>
      <w:r>
        <w:rPr>
          <w:rFonts w:asciiTheme="minorEastAsia" w:eastAsiaTheme="minorEastAsia" w:hAnsiTheme="minorEastAsia" w:cs="Calibri" w:hint="eastAsia"/>
          <w:sz w:val="21"/>
          <w:szCs w:val="21"/>
        </w:rPr>
        <w:t>*</w:t>
      </w:r>
      <w:r>
        <w:rPr>
          <w:rFonts w:asciiTheme="minorEastAsia" w:eastAsiaTheme="minorEastAsia" w:hAnsiTheme="minorEastAsia" w:hint="eastAsia"/>
          <w:sz w:val="21"/>
          <w:szCs w:val="21"/>
        </w:rPr>
        <w:t>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产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lastRenderedPageBreak/>
        <w:t>能单次预警下限</w:t>
      </w:r>
      <w:r>
        <w:rPr>
          <w:rFonts w:asciiTheme="minorEastAsia" w:eastAsiaTheme="minorEastAsia" w:hAnsiTheme="minorEastAsia" w:hint="eastAsia"/>
          <w:sz w:val="21"/>
          <w:szCs w:val="21"/>
        </w:rPr>
        <w:t>】，记录预警信息</w:t>
      </w:r>
    </w:p>
    <w:p w14:paraId="55586C89" w14:textId="77777777" w:rsidR="00442C6B" w:rsidRDefault="002F5B18">
      <w:pPr>
        <w:pStyle w:val="12"/>
        <w:numPr>
          <w:ilvl w:val="0"/>
          <w:numId w:val="1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判别2：获取最近【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产能趋势预警连续次数</w:t>
      </w:r>
      <w:r>
        <w:rPr>
          <w:rFonts w:asciiTheme="minorEastAsia" w:eastAsiaTheme="minorEastAsia" w:hAnsiTheme="minorEastAsia" w:hint="eastAsia"/>
          <w:sz w:val="21"/>
          <w:szCs w:val="21"/>
        </w:rPr>
        <w:t>】次的监控产能记录数据，若【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产能趋势预警应用标识</w:t>
      </w:r>
      <w:r>
        <w:rPr>
          <w:rFonts w:asciiTheme="minorEastAsia" w:eastAsiaTheme="minorEastAsia" w:hAnsiTheme="minorEastAsia" w:hint="eastAsia"/>
          <w:sz w:val="21"/>
          <w:szCs w:val="21"/>
        </w:rPr>
        <w:t>】为勾选，并且【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产能趋势预警连续次数</w:t>
      </w:r>
      <w:r>
        <w:rPr>
          <w:rFonts w:asciiTheme="minorEastAsia" w:eastAsiaTheme="minorEastAsia" w:hAnsiTheme="minorEastAsia" w:hint="eastAsia"/>
          <w:sz w:val="21"/>
          <w:szCs w:val="21"/>
        </w:rPr>
        <w:t>】次监控产能均低于计划产能，并且呈连续下降趋势，记录预警信息</w:t>
      </w:r>
    </w:p>
    <w:p w14:paraId="3C48A241" w14:textId="77777777" w:rsidR="00442C6B" w:rsidRDefault="002F5B18">
      <w:pPr>
        <w:pStyle w:val="12"/>
        <w:numPr>
          <w:ilvl w:val="0"/>
          <w:numId w:val="1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判别3：获取最近【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产能特征预警连续次数</w:t>
      </w:r>
      <w:r>
        <w:rPr>
          <w:rFonts w:asciiTheme="minorEastAsia" w:eastAsiaTheme="minorEastAsia" w:hAnsiTheme="minorEastAsia" w:hint="eastAsia"/>
          <w:sz w:val="21"/>
          <w:szCs w:val="21"/>
        </w:rPr>
        <w:t>】次的监控产能记录数据，若【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产能特征预警应用标识</w:t>
      </w:r>
      <w:r>
        <w:rPr>
          <w:rFonts w:asciiTheme="minorEastAsia" w:eastAsiaTheme="minorEastAsia" w:hAnsiTheme="minorEastAsia" w:hint="eastAsia"/>
          <w:sz w:val="21"/>
          <w:szCs w:val="21"/>
        </w:rPr>
        <w:t>】为勾选，并且【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产能特征预警连续次数</w:t>
      </w:r>
      <w:r>
        <w:rPr>
          <w:rFonts w:asciiTheme="minorEastAsia" w:eastAsiaTheme="minorEastAsia" w:hAnsiTheme="minorEastAsia" w:hint="eastAsia"/>
          <w:sz w:val="21"/>
          <w:szCs w:val="21"/>
        </w:rPr>
        <w:t>】次监控产能低于计划产能，记录预警信息。</w:t>
      </w:r>
    </w:p>
    <w:p w14:paraId="49857353" w14:textId="77777777" w:rsidR="00442C6B" w:rsidRDefault="002F5B18">
      <w:pPr>
        <w:pStyle w:val="12"/>
        <w:numPr>
          <w:ilvl w:val="0"/>
          <w:numId w:val="1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输出监控数据到界面数据图表中，趋势图默认记录最近24次监控信息</w:t>
      </w:r>
    </w:p>
    <w:p w14:paraId="1FA61D95" w14:textId="77777777" w:rsidR="00442C6B" w:rsidRDefault="002F5B18">
      <w:pPr>
        <w:pStyle w:val="12"/>
        <w:numPr>
          <w:ilvl w:val="0"/>
          <w:numId w:val="1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若监控时间在【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监控时间段</w:t>
      </w:r>
      <w:r>
        <w:rPr>
          <w:rFonts w:asciiTheme="minorEastAsia" w:eastAsiaTheme="minorEastAsia" w:hAnsiTheme="minorEastAsia" w:hint="eastAsia"/>
          <w:sz w:val="21"/>
          <w:szCs w:val="21"/>
        </w:rPr>
        <w:t>】范围内，输出记录预警信息到监控界面</w:t>
      </w:r>
    </w:p>
    <w:p w14:paraId="42C99C38" w14:textId="77777777" w:rsidR="00442C6B" w:rsidRDefault="002F5B18">
      <w:pPr>
        <w:pStyle w:val="12"/>
        <w:numPr>
          <w:ilvl w:val="0"/>
          <w:numId w:val="1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清理24小时前的采集数据和监控数据，清理</w:t>
      </w:r>
      <w:r>
        <w:rPr>
          <w:rFonts w:asciiTheme="minorEastAsia" w:eastAsiaTheme="minorEastAsia" w:hAnsiTheme="minorEastAsia" w:cs="Calibri" w:hint="eastAsia"/>
          <w:sz w:val="21"/>
          <w:szCs w:val="21"/>
        </w:rPr>
        <w:t>2</w:t>
      </w:r>
      <w:r>
        <w:rPr>
          <w:rFonts w:asciiTheme="minorEastAsia" w:eastAsiaTheme="minorEastAsia" w:hAnsiTheme="minorEastAsia" w:hint="eastAsia"/>
          <w:sz w:val="21"/>
          <w:szCs w:val="21"/>
        </w:rPr>
        <w:t>个月前的预警信息数据</w:t>
      </w:r>
    </w:p>
    <w:p w14:paraId="4B7AE7EF" w14:textId="77777777" w:rsidR="00442C6B" w:rsidRDefault="002F5B18">
      <w:pPr>
        <w:pStyle w:val="12"/>
        <w:numPr>
          <w:ilvl w:val="0"/>
          <w:numId w:val="1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查询车间责任人，若已配置车间责任人，将监控界面的预警信息通知到责任人；若未配置车间责任人，则不通知。</w:t>
      </w:r>
    </w:p>
    <w:p w14:paraId="4520A2A0" w14:textId="77777777" w:rsidR="00442C6B" w:rsidRDefault="002F5B18">
      <w:pPr>
        <w:pStyle w:val="12"/>
        <w:spacing w:line="360" w:lineRule="auto"/>
        <w:ind w:left="360" w:firstLineChars="0" w:firstLine="0"/>
        <w:rPr>
          <w:rFonts w:asciiTheme="minorEastAsia" w:eastAsiaTheme="minorEastAsia" w:hAnsiTheme="minorEastAsia"/>
          <w:b/>
          <w:bCs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预警格式</w:t>
      </w:r>
    </w:p>
    <w:p w14:paraId="100BB60F" w14:textId="77777777" w:rsidR="00442C6B" w:rsidRDefault="002F5B18">
      <w:pPr>
        <w:pStyle w:val="12"/>
        <w:numPr>
          <w:ilvl w:val="0"/>
          <w:numId w:val="2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产能【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实际产能值</w:t>
      </w:r>
      <w:r>
        <w:rPr>
          <w:rFonts w:asciiTheme="minorEastAsia" w:eastAsiaTheme="minorEastAsia" w:hAnsiTheme="minorEastAsia" w:hint="eastAsia"/>
          <w:sz w:val="21"/>
          <w:szCs w:val="21"/>
        </w:rPr>
        <w:t>】低于监控下限【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产能单次预警下限</w:t>
      </w:r>
      <w:r>
        <w:rPr>
          <w:rFonts w:asciiTheme="minorEastAsia" w:eastAsiaTheme="minorEastAsia" w:hAnsiTheme="minorEastAsia" w:hint="eastAsia"/>
          <w:sz w:val="21"/>
          <w:szCs w:val="21"/>
        </w:rPr>
        <w:t>】</w:t>
      </w:r>
    </w:p>
    <w:p w14:paraId="2C542070" w14:textId="77777777" w:rsidR="00442C6B" w:rsidRDefault="002F5B18">
      <w:pPr>
        <w:pStyle w:val="12"/>
        <w:numPr>
          <w:ilvl w:val="0"/>
          <w:numId w:val="2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产能连续【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产能趋势预警连续次数</w:t>
      </w:r>
      <w:r>
        <w:rPr>
          <w:rFonts w:asciiTheme="minorEastAsia" w:eastAsiaTheme="minorEastAsia" w:hAnsiTheme="minorEastAsia" w:hint="eastAsia"/>
          <w:sz w:val="21"/>
          <w:szCs w:val="21"/>
        </w:rPr>
        <w:t>】次下降并低于计划产能【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计划产能值</w:t>
      </w:r>
      <w:r>
        <w:rPr>
          <w:rFonts w:asciiTheme="minorEastAsia" w:eastAsiaTheme="minorEastAsia" w:hAnsiTheme="minorEastAsia" w:hint="eastAsia"/>
          <w:sz w:val="21"/>
          <w:szCs w:val="21"/>
        </w:rPr>
        <w:t>】</w:t>
      </w:r>
    </w:p>
    <w:p w14:paraId="326D2B00" w14:textId="77777777" w:rsidR="00442C6B" w:rsidRDefault="002F5B18">
      <w:pPr>
        <w:pStyle w:val="12"/>
        <w:numPr>
          <w:ilvl w:val="0"/>
          <w:numId w:val="2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产能连续【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产能特征预警连续次数</w:t>
      </w:r>
      <w:r>
        <w:rPr>
          <w:rFonts w:asciiTheme="minorEastAsia" w:eastAsiaTheme="minorEastAsia" w:hAnsiTheme="minorEastAsia" w:hint="eastAsia"/>
          <w:sz w:val="21"/>
          <w:szCs w:val="21"/>
        </w:rPr>
        <w:t>】次低于计划产能【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计划产能值</w:t>
      </w:r>
      <w:r>
        <w:rPr>
          <w:rFonts w:asciiTheme="minorEastAsia" w:eastAsiaTheme="minorEastAsia" w:hAnsiTheme="minorEastAsia" w:hint="eastAsia"/>
          <w:sz w:val="21"/>
          <w:szCs w:val="21"/>
        </w:rPr>
        <w:t>】</w:t>
      </w:r>
    </w:p>
    <w:p w14:paraId="21176F53" w14:textId="77777777" w:rsidR="00442C6B" w:rsidRDefault="00442C6B"/>
    <w:p w14:paraId="1B169234" w14:textId="77777777" w:rsidR="00442C6B" w:rsidRDefault="002F5B18">
      <w:pPr>
        <w:pStyle w:val="5"/>
        <w:rPr>
          <w:sz w:val="22"/>
          <w:szCs w:val="22"/>
        </w:rPr>
      </w:pPr>
      <w:r>
        <w:rPr>
          <w:rFonts w:hint="eastAsia"/>
          <w:sz w:val="22"/>
          <w:szCs w:val="22"/>
        </w:rPr>
        <w:t>4</w:t>
      </w:r>
      <w:r>
        <w:rPr>
          <w:sz w:val="22"/>
          <w:szCs w:val="22"/>
        </w:rPr>
        <w:t xml:space="preserve">.9.2.2 </w:t>
      </w:r>
      <w:r>
        <w:rPr>
          <w:rFonts w:hint="eastAsia"/>
          <w:sz w:val="22"/>
          <w:szCs w:val="22"/>
        </w:rPr>
        <w:t>计划达成预警</w:t>
      </w:r>
    </w:p>
    <w:p w14:paraId="4BF3A091" w14:textId="77777777" w:rsidR="00442C6B" w:rsidRDefault="002F5B18">
      <w:pPr>
        <w:pStyle w:val="12"/>
        <w:spacing w:line="360" w:lineRule="auto"/>
        <w:ind w:left="360" w:firstLineChars="0" w:firstLine="0"/>
        <w:rPr>
          <w:rFonts w:asciiTheme="minorEastAsia" w:eastAsiaTheme="minorEastAsia" w:hAnsiTheme="minorEastAsia"/>
          <w:b/>
          <w:bCs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判别流程</w:t>
      </w:r>
    </w:p>
    <w:p w14:paraId="5C63C60C" w14:textId="77777777" w:rsidR="00442C6B" w:rsidRDefault="002F5B18">
      <w:pPr>
        <w:pStyle w:val="12"/>
        <w:spacing w:line="360" w:lineRule="auto"/>
        <w:ind w:left="420" w:firstLineChars="0" w:firstLine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数据采集和判别规则：间隔【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计划监控时间间隔</w:t>
      </w:r>
      <w:r>
        <w:rPr>
          <w:rFonts w:asciiTheme="minorEastAsia" w:eastAsiaTheme="minorEastAsia" w:hAnsiTheme="minorEastAsia" w:hint="eastAsia"/>
          <w:sz w:val="21"/>
          <w:szCs w:val="21"/>
        </w:rPr>
        <w:t>】分钟后，采集一次数据，对计划达成进行判别，若达到预警标准，则输出预警信息。</w:t>
      </w:r>
    </w:p>
    <w:p w14:paraId="7AB19F5C" w14:textId="77777777" w:rsidR="00442C6B" w:rsidRDefault="002F5B18">
      <w:pPr>
        <w:pStyle w:val="12"/>
        <w:spacing w:line="360" w:lineRule="auto"/>
        <w:ind w:left="360" w:firstLineChars="0" w:firstLine="0"/>
        <w:jc w:val="center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/>
          <w:noProof/>
          <w:sz w:val="21"/>
          <w:szCs w:val="21"/>
        </w:rPr>
        <w:lastRenderedPageBreak/>
        <w:drawing>
          <wp:inline distT="0" distB="0" distL="0" distR="0" wp14:anchorId="6F9761B5" wp14:editId="1D8C4E93">
            <wp:extent cx="4217670" cy="59436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8562" cy="595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B86EF" w14:textId="77777777" w:rsidR="00442C6B" w:rsidRDefault="002F5B18">
      <w:pPr>
        <w:pStyle w:val="12"/>
        <w:ind w:left="420" w:firstLineChars="0" w:firstLine="0"/>
        <w:jc w:val="center"/>
        <w:rPr>
          <w:rFonts w:asciiTheme="minorEastAsia" w:eastAsiaTheme="minorEastAsia" w:hAnsiTheme="minorEastAsia"/>
          <w:b/>
          <w:bCs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图2 计划达成预警流程图</w:t>
      </w:r>
    </w:p>
    <w:p w14:paraId="05B431B4" w14:textId="77777777" w:rsidR="00442C6B" w:rsidRDefault="002F5B18">
      <w:pPr>
        <w:pStyle w:val="12"/>
        <w:ind w:left="360" w:firstLineChars="0" w:firstLine="0"/>
        <w:rPr>
          <w:rFonts w:asciiTheme="minorEastAsia" w:eastAsiaTheme="minorEastAsia" w:hAnsiTheme="minorEastAsia"/>
          <w:b/>
          <w:bCs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判别步骤</w:t>
      </w:r>
    </w:p>
    <w:p w14:paraId="6CE386AD" w14:textId="77777777" w:rsidR="00442C6B" w:rsidRDefault="002F5B18">
      <w:pPr>
        <w:pStyle w:val="12"/>
        <w:numPr>
          <w:ilvl w:val="0"/>
          <w:numId w:val="3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获取设备当天计划排程的所有计划产量，计算日计划产量=当天计划产量之和</w:t>
      </w:r>
    </w:p>
    <w:p w14:paraId="6FB29534" w14:textId="77777777" w:rsidR="00442C6B" w:rsidRDefault="002F5B18">
      <w:pPr>
        <w:pStyle w:val="12"/>
        <w:numPr>
          <w:ilvl w:val="0"/>
          <w:numId w:val="3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获取后台参数【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单日工作时长</w:t>
      </w:r>
      <w:r>
        <w:rPr>
          <w:rFonts w:asciiTheme="minorEastAsia" w:eastAsiaTheme="minorEastAsia" w:hAnsiTheme="minorEastAsia" w:hint="eastAsia"/>
          <w:sz w:val="21"/>
          <w:szCs w:val="21"/>
        </w:rPr>
        <w:t>】和界面参数【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计划监控时间间隔</w:t>
      </w:r>
      <w:r>
        <w:rPr>
          <w:rFonts w:asciiTheme="minorEastAsia" w:eastAsiaTheme="minorEastAsia" w:hAnsiTheme="minorEastAsia" w:hint="eastAsia"/>
          <w:sz w:val="21"/>
          <w:szCs w:val="21"/>
        </w:rPr>
        <w:t>】，计算计划产量，即计划产量=日计划产量</w:t>
      </w:r>
      <w:r>
        <w:rPr>
          <w:rFonts w:asciiTheme="minorEastAsia" w:eastAsiaTheme="minorEastAsia" w:hAnsiTheme="minorEastAsia" w:cs="Calibri" w:hint="eastAsia"/>
          <w:sz w:val="21"/>
          <w:szCs w:val="21"/>
        </w:rPr>
        <w:t>*</w:t>
      </w:r>
      <w:r>
        <w:rPr>
          <w:rFonts w:asciiTheme="minorEastAsia" w:eastAsiaTheme="minorEastAsia" w:hAnsiTheme="minorEastAsia" w:hint="eastAsia"/>
          <w:sz w:val="21"/>
          <w:szCs w:val="21"/>
        </w:rPr>
        <w:t>当日监控总时间分钟数</w:t>
      </w:r>
      <w:r>
        <w:rPr>
          <w:rFonts w:asciiTheme="minorEastAsia" w:eastAsiaTheme="minorEastAsia" w:hAnsiTheme="minorEastAsia" w:cs="Calibri" w:hint="eastAsia"/>
          <w:sz w:val="21"/>
          <w:szCs w:val="21"/>
        </w:rPr>
        <w:t>/1440</w:t>
      </w:r>
      <w:r>
        <w:rPr>
          <w:rFonts w:asciiTheme="minorEastAsia" w:eastAsiaTheme="minorEastAsia" w:hAnsiTheme="minorEastAsia" w:hint="eastAsia"/>
          <w:sz w:val="21"/>
          <w:szCs w:val="21"/>
        </w:rPr>
        <w:t>分钟。</w:t>
      </w:r>
    </w:p>
    <w:p w14:paraId="3112DD8F" w14:textId="77777777" w:rsidR="00442C6B" w:rsidRDefault="002F5B18">
      <w:pPr>
        <w:pStyle w:val="12"/>
        <w:numPr>
          <w:ilvl w:val="0"/>
          <w:numId w:val="3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按【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计划监控时间间隔</w:t>
      </w:r>
      <w:r>
        <w:rPr>
          <w:rFonts w:asciiTheme="minorEastAsia" w:eastAsiaTheme="minorEastAsia" w:hAnsiTheme="minorEastAsia" w:hint="eastAsia"/>
          <w:sz w:val="21"/>
          <w:szCs w:val="21"/>
        </w:rPr>
        <w:t>】时间采集一次数据，包括设备、监控时间、良品数等信息，即获得设备的监控良品数。</w:t>
      </w:r>
    </w:p>
    <w:p w14:paraId="3BCA7F8E" w14:textId="77777777" w:rsidR="00442C6B" w:rsidRDefault="002F5B18">
      <w:pPr>
        <w:pStyle w:val="12"/>
        <w:numPr>
          <w:ilvl w:val="0"/>
          <w:numId w:val="3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记录监控产量、监控计划达成率、当日计划完成剩余时间，公式如下：</w:t>
      </w:r>
    </w:p>
    <w:p w14:paraId="628C44CC" w14:textId="77777777" w:rsidR="00442C6B" w:rsidRDefault="002F5B18">
      <w:pPr>
        <w:pStyle w:val="12"/>
        <w:spacing w:line="360" w:lineRule="auto"/>
        <w:ind w:left="780" w:firstLineChars="0" w:firstLine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监控产量=监控良品数</w:t>
      </w:r>
    </w:p>
    <w:p w14:paraId="3A383AA0" w14:textId="77777777" w:rsidR="00442C6B" w:rsidRDefault="002F5B18">
      <w:pPr>
        <w:pStyle w:val="12"/>
        <w:spacing w:line="360" w:lineRule="auto"/>
        <w:ind w:left="780" w:firstLineChars="0" w:firstLine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监控计划达成率=监控产量</w:t>
      </w:r>
      <w:r>
        <w:rPr>
          <w:rFonts w:asciiTheme="minorEastAsia" w:eastAsiaTheme="minorEastAsia" w:hAnsiTheme="minorEastAsia" w:cs="Calibri" w:hint="eastAsia"/>
          <w:sz w:val="21"/>
          <w:szCs w:val="21"/>
        </w:rPr>
        <w:t>/</w:t>
      </w:r>
      <w:r>
        <w:rPr>
          <w:rFonts w:asciiTheme="minorEastAsia" w:eastAsiaTheme="minorEastAsia" w:hAnsiTheme="minorEastAsia" w:hint="eastAsia"/>
          <w:sz w:val="21"/>
          <w:szCs w:val="21"/>
        </w:rPr>
        <w:t>计划产量</w:t>
      </w:r>
    </w:p>
    <w:p w14:paraId="1A2DD0E9" w14:textId="77777777" w:rsidR="00442C6B" w:rsidRDefault="002F5B18">
      <w:pPr>
        <w:pStyle w:val="12"/>
        <w:spacing w:line="360" w:lineRule="auto"/>
        <w:ind w:left="780" w:firstLineChars="0" w:firstLine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lastRenderedPageBreak/>
        <w:t>当日计划完成剩余时间=（计划产量</w:t>
      </w:r>
      <w:r>
        <w:rPr>
          <w:rFonts w:asciiTheme="minorEastAsia" w:eastAsiaTheme="minorEastAsia" w:hAnsiTheme="minorEastAsia" w:cs="Calibri" w:hint="eastAsia"/>
          <w:sz w:val="21"/>
          <w:szCs w:val="21"/>
        </w:rPr>
        <w:t>-</w:t>
      </w:r>
      <w:r>
        <w:rPr>
          <w:rFonts w:asciiTheme="minorEastAsia" w:eastAsiaTheme="minorEastAsia" w:hAnsiTheme="minorEastAsia" w:hint="eastAsia"/>
          <w:sz w:val="21"/>
          <w:szCs w:val="21"/>
        </w:rPr>
        <w:t>监控产量）</w:t>
      </w:r>
      <w:r>
        <w:rPr>
          <w:rFonts w:asciiTheme="minorEastAsia" w:eastAsiaTheme="minorEastAsia" w:hAnsiTheme="minorEastAsia" w:cs="Calibri" w:hint="eastAsia"/>
          <w:sz w:val="21"/>
          <w:szCs w:val="21"/>
        </w:rPr>
        <w:t>*</w:t>
      </w:r>
      <w:r>
        <w:rPr>
          <w:rFonts w:asciiTheme="minorEastAsia" w:eastAsiaTheme="minorEastAsia" w:hAnsiTheme="minorEastAsia" w:hint="eastAsia"/>
          <w:sz w:val="21"/>
          <w:szCs w:val="21"/>
        </w:rPr>
        <w:t>当日监控总时间分钟数</w:t>
      </w:r>
      <w:r>
        <w:rPr>
          <w:rFonts w:asciiTheme="minorEastAsia" w:eastAsiaTheme="minorEastAsia" w:hAnsiTheme="minorEastAsia" w:cs="Calibri" w:hint="eastAsia"/>
          <w:sz w:val="21"/>
          <w:szCs w:val="21"/>
        </w:rPr>
        <w:t>/</w:t>
      </w:r>
      <w:r>
        <w:rPr>
          <w:rFonts w:asciiTheme="minorEastAsia" w:eastAsiaTheme="minorEastAsia" w:hAnsiTheme="minorEastAsia" w:hint="eastAsia"/>
          <w:sz w:val="21"/>
          <w:szCs w:val="21"/>
        </w:rPr>
        <w:t>监控产量，当日剩余生产时间</w:t>
      </w:r>
      <w:r>
        <w:rPr>
          <w:rFonts w:asciiTheme="minorEastAsia" w:eastAsiaTheme="minorEastAsia" w:hAnsiTheme="minorEastAsia" w:cs="Calibri" w:hint="eastAsia"/>
          <w:sz w:val="21"/>
          <w:szCs w:val="21"/>
        </w:rPr>
        <w:t>=1440</w:t>
      </w:r>
      <w:r>
        <w:rPr>
          <w:rFonts w:asciiTheme="minorEastAsia" w:eastAsiaTheme="minorEastAsia" w:hAnsiTheme="minorEastAsia" w:hint="eastAsia"/>
          <w:sz w:val="21"/>
          <w:szCs w:val="21"/>
        </w:rPr>
        <w:t>分钟</w:t>
      </w:r>
      <w:r>
        <w:rPr>
          <w:rFonts w:asciiTheme="minorEastAsia" w:eastAsiaTheme="minorEastAsia" w:hAnsiTheme="minorEastAsia" w:cs="Calibri" w:hint="eastAsia"/>
          <w:sz w:val="21"/>
          <w:szCs w:val="21"/>
        </w:rPr>
        <w:t>-</w:t>
      </w:r>
      <w:r>
        <w:rPr>
          <w:rFonts w:asciiTheme="minorEastAsia" w:eastAsiaTheme="minorEastAsia" w:hAnsiTheme="minorEastAsia" w:hint="eastAsia"/>
          <w:sz w:val="21"/>
          <w:szCs w:val="21"/>
        </w:rPr>
        <w:t>当日监控总时间分钟数</w:t>
      </w:r>
    </w:p>
    <w:p w14:paraId="6AB44ABE" w14:textId="77777777" w:rsidR="00442C6B" w:rsidRDefault="002F5B18">
      <w:pPr>
        <w:pStyle w:val="12"/>
        <w:numPr>
          <w:ilvl w:val="0"/>
          <w:numId w:val="3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判别1：若【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计划达成单次预警应用标识</w:t>
      </w:r>
      <w:r>
        <w:rPr>
          <w:rFonts w:asciiTheme="minorEastAsia" w:eastAsiaTheme="minorEastAsia" w:hAnsiTheme="minorEastAsia" w:hint="eastAsia"/>
          <w:sz w:val="21"/>
          <w:szCs w:val="21"/>
        </w:rPr>
        <w:t>】为勾选，并且监控计划达成率&lt;【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计划达成单次预警下限</w:t>
      </w:r>
      <w:r>
        <w:rPr>
          <w:rFonts w:asciiTheme="minorEastAsia" w:eastAsiaTheme="minorEastAsia" w:hAnsiTheme="minorEastAsia" w:hint="eastAsia"/>
          <w:sz w:val="21"/>
          <w:szCs w:val="21"/>
        </w:rPr>
        <w:t>】，记录预警信息</w:t>
      </w:r>
    </w:p>
    <w:p w14:paraId="21A43B89" w14:textId="77777777" w:rsidR="00442C6B" w:rsidRDefault="002F5B18">
      <w:pPr>
        <w:pStyle w:val="12"/>
        <w:numPr>
          <w:ilvl w:val="0"/>
          <w:numId w:val="3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判别2：获取最近【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计划达成预警连续次数</w:t>
      </w:r>
      <w:r>
        <w:rPr>
          <w:rFonts w:asciiTheme="minorEastAsia" w:eastAsiaTheme="minorEastAsia" w:hAnsiTheme="minorEastAsia" w:hint="eastAsia"/>
          <w:sz w:val="21"/>
          <w:szCs w:val="21"/>
        </w:rPr>
        <w:t>】次的监控计划达成率记录数据，若【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计划达成趋势预警应用标识</w:t>
      </w:r>
      <w:r>
        <w:rPr>
          <w:rFonts w:asciiTheme="minorEastAsia" w:eastAsiaTheme="minorEastAsia" w:hAnsiTheme="minorEastAsia" w:hint="eastAsia"/>
          <w:sz w:val="21"/>
          <w:szCs w:val="21"/>
        </w:rPr>
        <w:t>】为勾选，并且【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计划达成预警连续次数</w:t>
      </w:r>
      <w:r>
        <w:rPr>
          <w:rFonts w:asciiTheme="minorEastAsia" w:eastAsiaTheme="minorEastAsia" w:hAnsiTheme="minorEastAsia" w:hint="eastAsia"/>
          <w:sz w:val="21"/>
          <w:szCs w:val="21"/>
        </w:rPr>
        <w:t>】次监控计划达成率均低于100%，并且呈连续下降趋势，记录预警信息</w:t>
      </w:r>
    </w:p>
    <w:p w14:paraId="348CA873" w14:textId="77777777" w:rsidR="00442C6B" w:rsidRDefault="002F5B18">
      <w:pPr>
        <w:pStyle w:val="12"/>
        <w:numPr>
          <w:ilvl w:val="0"/>
          <w:numId w:val="3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判别3：若【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计划达成剩余时间预警应用标识</w:t>
      </w:r>
      <w:r>
        <w:rPr>
          <w:rFonts w:asciiTheme="minorEastAsia" w:eastAsiaTheme="minorEastAsia" w:hAnsiTheme="minorEastAsia" w:hint="eastAsia"/>
          <w:sz w:val="21"/>
          <w:szCs w:val="21"/>
        </w:rPr>
        <w:t>】为勾选，并且当日计划完成剩余时间&gt;（当日剩余生产时间</w:t>
      </w:r>
      <w:r>
        <w:rPr>
          <w:rFonts w:asciiTheme="minorEastAsia" w:eastAsiaTheme="minorEastAsia" w:hAnsiTheme="minorEastAsia" w:cs="Calibri" w:hint="eastAsia"/>
          <w:sz w:val="21"/>
          <w:szCs w:val="21"/>
        </w:rPr>
        <w:t>+</w:t>
      </w:r>
      <w:r>
        <w:rPr>
          <w:rFonts w:asciiTheme="minorEastAsia" w:eastAsiaTheme="minorEastAsia" w:hAnsiTheme="minorEastAsia" w:hint="eastAsia"/>
          <w:sz w:val="21"/>
          <w:szCs w:val="21"/>
        </w:rPr>
        <w:t>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计划达成预警剩余时间</w:t>
      </w:r>
      <w:r>
        <w:rPr>
          <w:rFonts w:asciiTheme="minorEastAsia" w:eastAsiaTheme="minorEastAsia" w:hAnsiTheme="minorEastAsia" w:hint="eastAsia"/>
          <w:sz w:val="21"/>
          <w:szCs w:val="21"/>
        </w:rPr>
        <w:t>】），记录预警信息</w:t>
      </w:r>
    </w:p>
    <w:p w14:paraId="132707AA" w14:textId="77777777" w:rsidR="00442C6B" w:rsidRDefault="002F5B18">
      <w:pPr>
        <w:pStyle w:val="12"/>
        <w:numPr>
          <w:ilvl w:val="0"/>
          <w:numId w:val="3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输出监控信息到界面数据图表中，趋势图默认记录最近24次监控信息；</w:t>
      </w:r>
    </w:p>
    <w:p w14:paraId="5B5DCDF6" w14:textId="77777777" w:rsidR="00442C6B" w:rsidRDefault="002F5B18">
      <w:pPr>
        <w:pStyle w:val="12"/>
        <w:numPr>
          <w:ilvl w:val="0"/>
          <w:numId w:val="3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若监控时间在【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监控时间段</w:t>
      </w:r>
      <w:r>
        <w:rPr>
          <w:rFonts w:asciiTheme="minorEastAsia" w:eastAsiaTheme="minorEastAsia" w:hAnsiTheme="minorEastAsia" w:hint="eastAsia"/>
          <w:sz w:val="21"/>
          <w:szCs w:val="21"/>
        </w:rPr>
        <w:t>】范围内，输出记录预警信息到监控界面</w:t>
      </w:r>
    </w:p>
    <w:p w14:paraId="38B341F7" w14:textId="77777777" w:rsidR="00442C6B" w:rsidRDefault="002F5B18">
      <w:pPr>
        <w:pStyle w:val="12"/>
        <w:numPr>
          <w:ilvl w:val="0"/>
          <w:numId w:val="3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清理24小时前的采集数据和监控数据，清理</w:t>
      </w:r>
      <w:r>
        <w:rPr>
          <w:rFonts w:asciiTheme="minorEastAsia" w:eastAsiaTheme="minorEastAsia" w:hAnsiTheme="minorEastAsia" w:cs="Calibri" w:hint="eastAsia"/>
          <w:sz w:val="21"/>
          <w:szCs w:val="21"/>
        </w:rPr>
        <w:t>2</w:t>
      </w:r>
      <w:r>
        <w:rPr>
          <w:rFonts w:asciiTheme="minorEastAsia" w:eastAsiaTheme="minorEastAsia" w:hAnsiTheme="minorEastAsia" w:hint="eastAsia"/>
          <w:sz w:val="21"/>
          <w:szCs w:val="21"/>
        </w:rPr>
        <w:t>个月前的预警信息数据</w:t>
      </w:r>
    </w:p>
    <w:p w14:paraId="4FF67446" w14:textId="77777777" w:rsidR="00442C6B" w:rsidRDefault="002F5B18">
      <w:pPr>
        <w:pStyle w:val="12"/>
        <w:numPr>
          <w:ilvl w:val="0"/>
          <w:numId w:val="3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查询车间责任人，若已配置车间责任人，将监控界面的预警信息通知到责任人；若未配置车间责任人，则不通知。</w:t>
      </w:r>
    </w:p>
    <w:p w14:paraId="3CD78F93" w14:textId="77777777" w:rsidR="00442C6B" w:rsidRDefault="002F5B18">
      <w:pPr>
        <w:ind w:left="420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Cs w:val="21"/>
        </w:rPr>
        <w:t xml:space="preserve"> </w:t>
      </w:r>
    </w:p>
    <w:p w14:paraId="34ABD4B1" w14:textId="77777777" w:rsidR="00442C6B" w:rsidRDefault="002F5B18">
      <w:pPr>
        <w:ind w:left="420"/>
        <w:rPr>
          <w:rFonts w:asciiTheme="minorEastAsia" w:hAnsiTheme="minorEastAsia"/>
          <w:b/>
          <w:bCs/>
          <w:szCs w:val="21"/>
        </w:rPr>
      </w:pPr>
      <w:r>
        <w:rPr>
          <w:rFonts w:asciiTheme="minorEastAsia" w:hAnsiTheme="minorEastAsia" w:hint="eastAsia"/>
          <w:b/>
          <w:bCs/>
          <w:szCs w:val="21"/>
        </w:rPr>
        <w:t>预警格式</w:t>
      </w:r>
    </w:p>
    <w:p w14:paraId="3F0B5F6B" w14:textId="77777777" w:rsidR="00442C6B" w:rsidRDefault="002F5B18">
      <w:pPr>
        <w:pStyle w:val="12"/>
        <w:numPr>
          <w:ilvl w:val="0"/>
          <w:numId w:val="4"/>
        </w:numPr>
        <w:spacing w:line="360" w:lineRule="auto"/>
        <w:ind w:left="777" w:firstLineChars="0" w:hanging="357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计划达成率【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监控计划达成率</w:t>
      </w:r>
      <w:r>
        <w:rPr>
          <w:rFonts w:asciiTheme="minorEastAsia" w:eastAsiaTheme="minorEastAsia" w:hAnsiTheme="minorEastAsia" w:hint="eastAsia"/>
          <w:sz w:val="21"/>
          <w:szCs w:val="21"/>
        </w:rPr>
        <w:t>】低于监控下限【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计划达成单次预警下限</w:t>
      </w:r>
      <w:r>
        <w:rPr>
          <w:rFonts w:asciiTheme="minorEastAsia" w:eastAsiaTheme="minorEastAsia" w:hAnsiTheme="minorEastAsia" w:hint="eastAsia"/>
          <w:sz w:val="21"/>
          <w:szCs w:val="21"/>
        </w:rPr>
        <w:t>】</w:t>
      </w:r>
    </w:p>
    <w:p w14:paraId="325872E6" w14:textId="77777777" w:rsidR="00442C6B" w:rsidRDefault="002F5B18">
      <w:pPr>
        <w:pStyle w:val="12"/>
        <w:numPr>
          <w:ilvl w:val="0"/>
          <w:numId w:val="4"/>
        </w:numPr>
        <w:spacing w:line="360" w:lineRule="auto"/>
        <w:ind w:left="777" w:firstLineChars="0" w:hanging="357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计划达成率连续【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计划达成预警连续次数</w:t>
      </w:r>
      <w:r>
        <w:rPr>
          <w:rFonts w:asciiTheme="minorEastAsia" w:eastAsiaTheme="minorEastAsia" w:hAnsiTheme="minorEastAsia" w:hint="eastAsia"/>
          <w:sz w:val="21"/>
          <w:szCs w:val="21"/>
        </w:rPr>
        <w:t>】次下降并低于100%</w:t>
      </w:r>
    </w:p>
    <w:p w14:paraId="063CB208" w14:textId="77777777" w:rsidR="00442C6B" w:rsidRDefault="002F5B18">
      <w:pPr>
        <w:pStyle w:val="12"/>
        <w:numPr>
          <w:ilvl w:val="0"/>
          <w:numId w:val="4"/>
        </w:numPr>
        <w:spacing w:line="360" w:lineRule="auto"/>
        <w:ind w:left="777" w:firstLineChars="0" w:hanging="357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计划完成剩余时间超过【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计划达成预警剩余时间</w:t>
      </w:r>
      <w:r>
        <w:rPr>
          <w:rFonts w:asciiTheme="minorEastAsia" w:eastAsiaTheme="minorEastAsia" w:hAnsiTheme="minorEastAsia" w:hint="eastAsia"/>
          <w:sz w:val="21"/>
          <w:szCs w:val="21"/>
        </w:rPr>
        <w:t>】</w:t>
      </w:r>
    </w:p>
    <w:p w14:paraId="61869387" w14:textId="77777777" w:rsidR="00442C6B" w:rsidRDefault="00442C6B">
      <w:pPr>
        <w:pStyle w:val="12"/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</w:p>
    <w:p w14:paraId="02D68BD9" w14:textId="77777777" w:rsidR="00442C6B" w:rsidRDefault="002F5B18">
      <w:pPr>
        <w:pStyle w:val="5"/>
        <w:rPr>
          <w:sz w:val="22"/>
          <w:szCs w:val="22"/>
        </w:rPr>
      </w:pPr>
      <w:r>
        <w:rPr>
          <w:rFonts w:hint="eastAsia"/>
          <w:sz w:val="22"/>
          <w:szCs w:val="22"/>
        </w:rPr>
        <w:t>4</w:t>
      </w:r>
      <w:r>
        <w:rPr>
          <w:sz w:val="22"/>
          <w:szCs w:val="22"/>
        </w:rPr>
        <w:t xml:space="preserve">.9.2.3 </w:t>
      </w:r>
      <w:r>
        <w:rPr>
          <w:rFonts w:hint="eastAsia"/>
          <w:sz w:val="22"/>
          <w:szCs w:val="22"/>
        </w:rPr>
        <w:t>质控点预警</w:t>
      </w:r>
    </w:p>
    <w:p w14:paraId="7BBFA339" w14:textId="77777777" w:rsidR="00442C6B" w:rsidRDefault="002F5B18">
      <w:pPr>
        <w:pStyle w:val="12"/>
        <w:spacing w:line="360" w:lineRule="auto"/>
        <w:ind w:left="360" w:firstLineChars="0" w:firstLine="0"/>
        <w:rPr>
          <w:rFonts w:asciiTheme="minorEastAsia" w:eastAsiaTheme="minorEastAsia" w:hAnsiTheme="minorEastAsia"/>
          <w:b/>
          <w:bCs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判别流程</w:t>
      </w:r>
    </w:p>
    <w:p w14:paraId="01E5C609" w14:textId="77777777" w:rsidR="00442C6B" w:rsidRDefault="002F5B18">
      <w:pPr>
        <w:pStyle w:val="12"/>
        <w:spacing w:line="360" w:lineRule="auto"/>
        <w:ind w:left="420" w:firstLineChars="0" w:firstLine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数据采集和判别规则：间隔【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质量监控时间间隔</w:t>
      </w:r>
      <w:r>
        <w:rPr>
          <w:rFonts w:asciiTheme="minorEastAsia" w:eastAsiaTheme="minorEastAsia" w:hAnsiTheme="minorEastAsia" w:hint="eastAsia"/>
          <w:sz w:val="21"/>
          <w:szCs w:val="21"/>
        </w:rPr>
        <w:t>】分钟后，采集一次数据，对质控点趋势进行判别，若达到预警标准，则输出预警信息。</w:t>
      </w:r>
    </w:p>
    <w:p w14:paraId="66EB0948" w14:textId="77777777" w:rsidR="00442C6B" w:rsidRDefault="002F5B18">
      <w:pPr>
        <w:ind w:left="360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2AAF0D95" wp14:editId="18A8DF1A">
            <wp:extent cx="4072890" cy="5521325"/>
            <wp:effectExtent l="0" t="0" r="381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552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FE9F8" w14:textId="77777777" w:rsidR="00442C6B" w:rsidRDefault="002F5B18">
      <w:pPr>
        <w:pStyle w:val="12"/>
        <w:ind w:left="420" w:firstLineChars="0" w:firstLine="0"/>
        <w:jc w:val="center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/>
          <w:b/>
          <w:bCs/>
          <w:sz w:val="21"/>
          <w:szCs w:val="21"/>
        </w:rPr>
        <w:t>3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 xml:space="preserve"> 质控点预警流程图</w:t>
      </w:r>
    </w:p>
    <w:p w14:paraId="004FC5A2" w14:textId="77777777" w:rsidR="00442C6B" w:rsidRDefault="002F5B18">
      <w:pPr>
        <w:ind w:left="360"/>
        <w:rPr>
          <w:rFonts w:asciiTheme="minorEastAsia" w:hAnsiTheme="minorEastAsia"/>
          <w:b/>
          <w:bCs/>
          <w:szCs w:val="21"/>
        </w:rPr>
      </w:pPr>
      <w:r>
        <w:rPr>
          <w:rFonts w:asciiTheme="minorEastAsia" w:hAnsiTheme="minorEastAsia" w:hint="eastAsia"/>
          <w:b/>
          <w:bCs/>
          <w:szCs w:val="21"/>
        </w:rPr>
        <w:t>判别步骤</w:t>
      </w:r>
    </w:p>
    <w:p w14:paraId="0F5D98F8" w14:textId="77777777" w:rsidR="00442C6B" w:rsidRDefault="002F5B18">
      <w:pPr>
        <w:pStyle w:val="12"/>
        <w:numPr>
          <w:ilvl w:val="0"/>
          <w:numId w:val="5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按【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质量监控时间间隔</w:t>
      </w:r>
      <w:r>
        <w:rPr>
          <w:rFonts w:asciiTheme="minorEastAsia" w:eastAsiaTheme="minorEastAsia" w:hAnsiTheme="minorEastAsia" w:hint="eastAsia"/>
          <w:sz w:val="21"/>
          <w:szCs w:val="21"/>
        </w:rPr>
        <w:t>】时间采集一次数据，包括设备、监控时间、电荷量、电流峰值等信息，即获得设备的本次采集的质控指标</w:t>
      </w:r>
    </w:p>
    <w:p w14:paraId="14C20FA8" w14:textId="77777777" w:rsidR="00442C6B" w:rsidRDefault="002F5B18">
      <w:pPr>
        <w:pStyle w:val="12"/>
        <w:numPr>
          <w:ilvl w:val="0"/>
          <w:numId w:val="5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判别1：若【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质控点单次预警应用标识</w:t>
      </w:r>
      <w:r>
        <w:rPr>
          <w:rFonts w:asciiTheme="minorEastAsia" w:eastAsiaTheme="minorEastAsia" w:hAnsiTheme="minorEastAsia" w:hint="eastAsia"/>
          <w:sz w:val="21"/>
          <w:szCs w:val="21"/>
        </w:rPr>
        <w:t>】为勾选，并且本次质控点指标超出[μ-</w:t>
      </w:r>
      <w:r>
        <w:rPr>
          <w:rFonts w:asciiTheme="minorEastAsia" w:eastAsiaTheme="minorEastAsia" w:hAnsiTheme="minorEastAsia"/>
          <w:sz w:val="21"/>
          <w:szCs w:val="21"/>
        </w:rPr>
        <w:t>3</w:t>
      </w:r>
      <w:r>
        <w:rPr>
          <w:rFonts w:asciiTheme="minorEastAsia" w:eastAsiaTheme="minorEastAsia" w:hAnsiTheme="minorEastAsia" w:hint="eastAsia"/>
          <w:sz w:val="21"/>
          <w:szCs w:val="21"/>
        </w:rPr>
        <w:t>σ, μ</w:t>
      </w:r>
      <w:r>
        <w:rPr>
          <w:rFonts w:asciiTheme="minorEastAsia" w:eastAsiaTheme="minorEastAsia" w:hAnsiTheme="minorEastAsia"/>
          <w:sz w:val="21"/>
          <w:szCs w:val="21"/>
        </w:rPr>
        <w:t>+3</w:t>
      </w:r>
      <w:r>
        <w:rPr>
          <w:rFonts w:asciiTheme="minorEastAsia" w:eastAsiaTheme="minorEastAsia" w:hAnsiTheme="minorEastAsia" w:hint="eastAsia"/>
          <w:sz w:val="21"/>
          <w:szCs w:val="21"/>
        </w:rPr>
        <w:t>σ</w:t>
      </w:r>
      <w:r>
        <w:rPr>
          <w:rFonts w:asciiTheme="minorEastAsia" w:eastAsiaTheme="minorEastAsia" w:hAnsiTheme="minorEastAsia"/>
          <w:sz w:val="21"/>
          <w:szCs w:val="21"/>
        </w:rPr>
        <w:t>]</w:t>
      </w:r>
      <w:r>
        <w:rPr>
          <w:rFonts w:asciiTheme="minorEastAsia" w:eastAsiaTheme="minorEastAsia" w:hAnsiTheme="minorEastAsia" w:hint="eastAsia"/>
          <w:sz w:val="21"/>
          <w:szCs w:val="21"/>
        </w:rPr>
        <w:t>区间或者已设置的参数上下限，记录预警信息</w:t>
      </w:r>
    </w:p>
    <w:p w14:paraId="73DF4C4B" w14:textId="77777777" w:rsidR="00442C6B" w:rsidRDefault="002F5B18">
      <w:pPr>
        <w:pStyle w:val="12"/>
        <w:numPr>
          <w:ilvl w:val="0"/>
          <w:numId w:val="5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判别2：获取最近【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质控点趋势预警连续次数</w:t>
      </w:r>
      <w:r>
        <w:rPr>
          <w:rFonts w:asciiTheme="minorEastAsia" w:eastAsiaTheme="minorEastAsia" w:hAnsiTheme="minorEastAsia" w:hint="eastAsia"/>
          <w:sz w:val="21"/>
          <w:szCs w:val="21"/>
        </w:rPr>
        <w:t>】次的监控质控点指标记录数据，若【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质控点趋势预警应用标识</w:t>
      </w:r>
      <w:r>
        <w:rPr>
          <w:rFonts w:asciiTheme="minorEastAsia" w:eastAsiaTheme="minorEastAsia" w:hAnsiTheme="minorEastAsia" w:hint="eastAsia"/>
          <w:sz w:val="21"/>
          <w:szCs w:val="21"/>
        </w:rPr>
        <w:t>】为勾选，并且【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质控点趋势预警连续次数</w:t>
      </w:r>
      <w:r>
        <w:rPr>
          <w:rFonts w:asciiTheme="minorEastAsia" w:eastAsiaTheme="minorEastAsia" w:hAnsiTheme="minorEastAsia" w:hint="eastAsia"/>
          <w:sz w:val="21"/>
          <w:szCs w:val="21"/>
        </w:rPr>
        <w:t>】次监控质控点指标均低于或高于μ，并且呈连续下降或上升趋势，记录预警信息</w:t>
      </w:r>
    </w:p>
    <w:p w14:paraId="587EC858" w14:textId="77777777" w:rsidR="00442C6B" w:rsidRDefault="002F5B18">
      <w:pPr>
        <w:pStyle w:val="12"/>
        <w:numPr>
          <w:ilvl w:val="0"/>
          <w:numId w:val="5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判别3：获取最近【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质控点特征预警连续次数</w:t>
      </w:r>
      <w:r>
        <w:rPr>
          <w:rFonts w:asciiTheme="minorEastAsia" w:eastAsiaTheme="minorEastAsia" w:hAnsiTheme="minorEastAsia" w:hint="eastAsia"/>
          <w:sz w:val="21"/>
          <w:szCs w:val="21"/>
        </w:rPr>
        <w:t>】次的监控产能记录数据，若【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质控点特征预警应用标识</w:t>
      </w:r>
      <w:r>
        <w:rPr>
          <w:rFonts w:asciiTheme="minorEastAsia" w:eastAsiaTheme="minorEastAsia" w:hAnsiTheme="minorEastAsia" w:hint="eastAsia"/>
          <w:sz w:val="21"/>
          <w:szCs w:val="21"/>
        </w:rPr>
        <w:t>】为勾选，并且【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质控点特征预警连续次数</w:t>
      </w:r>
      <w:r>
        <w:rPr>
          <w:rFonts w:asciiTheme="minorEastAsia" w:eastAsiaTheme="minorEastAsia" w:hAnsiTheme="minorEastAsia" w:hint="eastAsia"/>
          <w:sz w:val="21"/>
          <w:szCs w:val="21"/>
        </w:rPr>
        <w:t>】次监控质控点指</w:t>
      </w:r>
      <w:r>
        <w:rPr>
          <w:rFonts w:asciiTheme="minorEastAsia" w:eastAsiaTheme="minorEastAsia" w:hAnsiTheme="minorEastAsia" w:hint="eastAsia"/>
          <w:sz w:val="21"/>
          <w:szCs w:val="21"/>
        </w:rPr>
        <w:lastRenderedPageBreak/>
        <w:t>标均低于或高于μ，记录预警信息。</w:t>
      </w:r>
    </w:p>
    <w:p w14:paraId="12D8C7FD" w14:textId="77777777" w:rsidR="00442C6B" w:rsidRDefault="002F5B18">
      <w:pPr>
        <w:pStyle w:val="12"/>
        <w:numPr>
          <w:ilvl w:val="0"/>
          <w:numId w:val="5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输出监控信息到界面数据图表中，趋势图默认记录最近24次监控信息</w:t>
      </w:r>
    </w:p>
    <w:p w14:paraId="217CFD98" w14:textId="77777777" w:rsidR="00442C6B" w:rsidRDefault="002F5B18">
      <w:pPr>
        <w:pStyle w:val="12"/>
        <w:numPr>
          <w:ilvl w:val="0"/>
          <w:numId w:val="5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若监控时间在【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监控时间段</w:t>
      </w:r>
      <w:r>
        <w:rPr>
          <w:rFonts w:asciiTheme="minorEastAsia" w:eastAsiaTheme="minorEastAsia" w:hAnsiTheme="minorEastAsia" w:hint="eastAsia"/>
          <w:sz w:val="21"/>
          <w:szCs w:val="21"/>
        </w:rPr>
        <w:t>】范围内，输出记录预警信息到监控界面</w:t>
      </w:r>
    </w:p>
    <w:p w14:paraId="53196B09" w14:textId="77777777" w:rsidR="00442C6B" w:rsidRDefault="002F5B18">
      <w:pPr>
        <w:pStyle w:val="12"/>
        <w:numPr>
          <w:ilvl w:val="0"/>
          <w:numId w:val="5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清理24小时前的采集数据和监控数据，清理</w:t>
      </w:r>
      <w:r>
        <w:rPr>
          <w:rFonts w:asciiTheme="minorEastAsia" w:eastAsiaTheme="minorEastAsia" w:hAnsiTheme="minorEastAsia" w:cs="Calibri" w:hint="eastAsia"/>
          <w:sz w:val="21"/>
          <w:szCs w:val="21"/>
        </w:rPr>
        <w:t>2</w:t>
      </w:r>
      <w:r>
        <w:rPr>
          <w:rFonts w:asciiTheme="minorEastAsia" w:eastAsiaTheme="minorEastAsia" w:hAnsiTheme="minorEastAsia" w:hint="eastAsia"/>
          <w:sz w:val="21"/>
          <w:szCs w:val="21"/>
        </w:rPr>
        <w:t>个月前的预警信息数据</w:t>
      </w:r>
    </w:p>
    <w:p w14:paraId="112C28AA" w14:textId="77777777" w:rsidR="00442C6B" w:rsidRDefault="002F5B18">
      <w:pPr>
        <w:pStyle w:val="12"/>
        <w:numPr>
          <w:ilvl w:val="0"/>
          <w:numId w:val="5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查询车间责任人，若已配置车间责任人，将监控界面的预警信息通知到责任人；若未配置车间责任人，则不通知。</w:t>
      </w:r>
    </w:p>
    <w:p w14:paraId="6620C6EA" w14:textId="77777777" w:rsidR="00442C6B" w:rsidRDefault="002F5B18">
      <w:pPr>
        <w:ind w:left="36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</w:p>
    <w:p w14:paraId="127BF1F3" w14:textId="77777777" w:rsidR="00442C6B" w:rsidRDefault="002F5B18">
      <w:pPr>
        <w:ind w:left="360"/>
        <w:rPr>
          <w:rFonts w:asciiTheme="minorEastAsia" w:hAnsiTheme="minorEastAsia"/>
          <w:b/>
          <w:bCs/>
          <w:szCs w:val="21"/>
        </w:rPr>
      </w:pPr>
      <w:r>
        <w:rPr>
          <w:rFonts w:asciiTheme="minorEastAsia" w:hAnsiTheme="minorEastAsia" w:hint="eastAsia"/>
          <w:b/>
          <w:bCs/>
          <w:szCs w:val="21"/>
        </w:rPr>
        <w:t>预警格式</w:t>
      </w:r>
    </w:p>
    <w:p w14:paraId="37FDC32E" w14:textId="77777777" w:rsidR="00442C6B" w:rsidRDefault="002F5B18">
      <w:pPr>
        <w:pStyle w:val="12"/>
        <w:numPr>
          <w:ilvl w:val="0"/>
          <w:numId w:val="6"/>
        </w:numPr>
        <w:spacing w:line="360" w:lineRule="auto"/>
        <w:ind w:left="777" w:firstLineChars="0" w:hanging="357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质控点指标</w:t>
      </w:r>
      <w:r>
        <w:rPr>
          <w:rFonts w:asciiTheme="minorEastAsia" w:eastAsiaTheme="minorEastAsia" w:hAnsiTheme="minorEastAsia" w:hint="eastAsia"/>
          <w:sz w:val="21"/>
          <w:szCs w:val="21"/>
        </w:rPr>
        <w:t>】【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质控点指标值</w:t>
      </w:r>
      <w:r>
        <w:rPr>
          <w:rFonts w:asciiTheme="minorEastAsia" w:eastAsiaTheme="minorEastAsia" w:hAnsiTheme="minorEastAsia" w:hint="eastAsia"/>
          <w:sz w:val="21"/>
          <w:szCs w:val="21"/>
        </w:rPr>
        <w:t>】超出监控上/下限区间[【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质控点单次预警下限</w:t>
      </w:r>
      <w:r>
        <w:rPr>
          <w:rFonts w:asciiTheme="minorEastAsia" w:eastAsiaTheme="minorEastAsia" w:hAnsiTheme="minorEastAsia" w:hint="eastAsia"/>
          <w:sz w:val="21"/>
          <w:szCs w:val="21"/>
        </w:rPr>
        <w:t>】,【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质控点单次预警上限</w:t>
      </w:r>
      <w:r>
        <w:rPr>
          <w:rFonts w:asciiTheme="minorEastAsia" w:eastAsiaTheme="minorEastAsia" w:hAnsiTheme="minorEastAsia" w:hint="eastAsia"/>
          <w:sz w:val="21"/>
          <w:szCs w:val="21"/>
        </w:rPr>
        <w:t>】</w:t>
      </w:r>
      <w:r>
        <w:rPr>
          <w:rFonts w:asciiTheme="minorEastAsia" w:eastAsiaTheme="minorEastAsia" w:hAnsiTheme="minorEastAsia"/>
          <w:sz w:val="21"/>
          <w:szCs w:val="21"/>
        </w:rPr>
        <w:t>]</w:t>
      </w:r>
    </w:p>
    <w:p w14:paraId="1D3595A1" w14:textId="77777777" w:rsidR="00442C6B" w:rsidRDefault="002F5B18">
      <w:pPr>
        <w:pStyle w:val="12"/>
        <w:numPr>
          <w:ilvl w:val="0"/>
          <w:numId w:val="6"/>
        </w:numPr>
        <w:spacing w:line="360" w:lineRule="auto"/>
        <w:ind w:left="777" w:firstLineChars="0" w:hanging="357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质控点指标</w:t>
      </w:r>
      <w:r>
        <w:rPr>
          <w:rFonts w:asciiTheme="minorEastAsia" w:eastAsiaTheme="minorEastAsia" w:hAnsiTheme="minorEastAsia" w:hint="eastAsia"/>
          <w:sz w:val="21"/>
          <w:szCs w:val="21"/>
        </w:rPr>
        <w:t>】连续【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质控点趋势预警连续次数</w:t>
      </w:r>
      <w:r>
        <w:rPr>
          <w:rFonts w:asciiTheme="minorEastAsia" w:eastAsiaTheme="minorEastAsia" w:hAnsiTheme="minorEastAsia" w:hint="eastAsia"/>
          <w:sz w:val="21"/>
          <w:szCs w:val="21"/>
        </w:rPr>
        <w:t>】次上升并高于【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质控点趋势预警上限</w:t>
      </w:r>
      <w:r>
        <w:rPr>
          <w:rFonts w:asciiTheme="minorEastAsia" w:eastAsiaTheme="minorEastAsia" w:hAnsiTheme="minorEastAsia" w:hint="eastAsia"/>
          <w:sz w:val="21"/>
          <w:szCs w:val="21"/>
        </w:rPr>
        <w:t>】</w:t>
      </w:r>
    </w:p>
    <w:p w14:paraId="2BB9F3C4" w14:textId="77777777" w:rsidR="00442C6B" w:rsidRDefault="002F5B18">
      <w:pPr>
        <w:pStyle w:val="12"/>
        <w:numPr>
          <w:ilvl w:val="0"/>
          <w:numId w:val="6"/>
        </w:numPr>
        <w:spacing w:line="360" w:lineRule="auto"/>
        <w:ind w:left="777" w:firstLineChars="0" w:hanging="357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质控点指标</w:t>
      </w:r>
      <w:r>
        <w:rPr>
          <w:rFonts w:asciiTheme="minorEastAsia" w:eastAsiaTheme="minorEastAsia" w:hAnsiTheme="minorEastAsia" w:hint="eastAsia"/>
          <w:sz w:val="21"/>
          <w:szCs w:val="21"/>
        </w:rPr>
        <w:t>】连续【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质控点特征预警连续次数</w:t>
      </w:r>
      <w:r>
        <w:rPr>
          <w:rFonts w:asciiTheme="minorEastAsia" w:eastAsiaTheme="minorEastAsia" w:hAnsiTheme="minorEastAsia" w:hint="eastAsia"/>
          <w:sz w:val="21"/>
          <w:szCs w:val="21"/>
        </w:rPr>
        <w:t>】次高于【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质控点特征预警上限</w:t>
      </w:r>
      <w:r>
        <w:rPr>
          <w:rFonts w:asciiTheme="minorEastAsia" w:eastAsiaTheme="minorEastAsia" w:hAnsiTheme="minorEastAsia" w:hint="eastAsia"/>
          <w:sz w:val="21"/>
          <w:szCs w:val="21"/>
        </w:rPr>
        <w:t>】</w:t>
      </w:r>
    </w:p>
    <w:p w14:paraId="17C97B79" w14:textId="77777777" w:rsidR="00442C6B" w:rsidRDefault="00442C6B">
      <w:pPr>
        <w:pStyle w:val="12"/>
        <w:spacing w:line="360" w:lineRule="auto"/>
        <w:ind w:firstLineChars="0" w:firstLine="0"/>
        <w:rPr>
          <w:rFonts w:asciiTheme="minorEastAsia" w:eastAsiaTheme="minorEastAsia" w:hAnsiTheme="minorEastAsia"/>
          <w:sz w:val="21"/>
          <w:szCs w:val="21"/>
        </w:rPr>
      </w:pPr>
    </w:p>
    <w:p w14:paraId="27929F8F" w14:textId="77777777" w:rsidR="00442C6B" w:rsidRDefault="002F5B18">
      <w:pPr>
        <w:pStyle w:val="5"/>
        <w:rPr>
          <w:sz w:val="22"/>
          <w:szCs w:val="22"/>
        </w:rPr>
      </w:pPr>
      <w:r>
        <w:rPr>
          <w:rFonts w:hint="eastAsia"/>
          <w:sz w:val="22"/>
          <w:szCs w:val="22"/>
        </w:rPr>
        <w:t>4</w:t>
      </w:r>
      <w:r>
        <w:rPr>
          <w:sz w:val="22"/>
          <w:szCs w:val="22"/>
        </w:rPr>
        <w:t xml:space="preserve">.9.2.4 </w:t>
      </w:r>
      <w:r>
        <w:rPr>
          <w:rFonts w:hint="eastAsia"/>
          <w:sz w:val="22"/>
          <w:szCs w:val="22"/>
        </w:rPr>
        <w:t>不良率预警</w:t>
      </w:r>
    </w:p>
    <w:p w14:paraId="3EFFF92E" w14:textId="77777777" w:rsidR="00442C6B" w:rsidRDefault="002F5B18">
      <w:pPr>
        <w:pStyle w:val="12"/>
        <w:spacing w:line="360" w:lineRule="auto"/>
        <w:ind w:left="360" w:firstLineChars="0" w:firstLine="0"/>
        <w:rPr>
          <w:rFonts w:asciiTheme="minorEastAsia" w:eastAsiaTheme="minorEastAsia" w:hAnsiTheme="minorEastAsia"/>
          <w:b/>
          <w:bCs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判别流程</w:t>
      </w:r>
    </w:p>
    <w:p w14:paraId="7D073771" w14:textId="77777777" w:rsidR="00442C6B" w:rsidRDefault="002F5B18">
      <w:pPr>
        <w:pStyle w:val="12"/>
        <w:spacing w:line="360" w:lineRule="auto"/>
        <w:ind w:left="420" w:firstLineChars="0" w:firstLine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数据采集和判别规则：间隔【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质量监控时间间隔</w:t>
      </w:r>
      <w:r>
        <w:rPr>
          <w:rFonts w:asciiTheme="minorEastAsia" w:eastAsiaTheme="minorEastAsia" w:hAnsiTheme="minorEastAsia" w:hint="eastAsia"/>
          <w:sz w:val="21"/>
          <w:szCs w:val="21"/>
        </w:rPr>
        <w:t>】分钟后，采集一次数据，对不良率进行判别，若达到预警标准，则输出预警信息。</w:t>
      </w:r>
    </w:p>
    <w:p w14:paraId="18E6F32C" w14:textId="77777777" w:rsidR="00442C6B" w:rsidRDefault="002F5B18">
      <w:pPr>
        <w:ind w:left="360"/>
        <w:jc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noProof/>
          <w:szCs w:val="21"/>
        </w:rPr>
        <w:lastRenderedPageBreak/>
        <w:drawing>
          <wp:inline distT="0" distB="0" distL="0" distR="0" wp14:anchorId="2183B759" wp14:editId="551D8F12">
            <wp:extent cx="4298315" cy="6758940"/>
            <wp:effectExtent l="0" t="0" r="6985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4034" cy="6783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BA20B" w14:textId="77777777" w:rsidR="00442C6B" w:rsidRDefault="002F5B18">
      <w:pPr>
        <w:pStyle w:val="12"/>
        <w:ind w:left="420" w:firstLineChars="0" w:firstLine="0"/>
        <w:jc w:val="center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图</w:t>
      </w:r>
      <w:r>
        <w:rPr>
          <w:rFonts w:asciiTheme="minorEastAsia" w:eastAsiaTheme="minorEastAsia" w:hAnsiTheme="minorEastAsia"/>
          <w:b/>
          <w:bCs/>
          <w:sz w:val="21"/>
          <w:szCs w:val="21"/>
        </w:rPr>
        <w:t>3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 xml:space="preserve"> 不良率预警流程图</w:t>
      </w:r>
    </w:p>
    <w:p w14:paraId="2C546FA4" w14:textId="77777777" w:rsidR="00442C6B" w:rsidRDefault="002F5B18">
      <w:pPr>
        <w:ind w:left="360"/>
        <w:rPr>
          <w:rFonts w:asciiTheme="minorEastAsia" w:hAnsiTheme="minorEastAsia"/>
          <w:b/>
          <w:bCs/>
          <w:szCs w:val="21"/>
        </w:rPr>
      </w:pPr>
      <w:r>
        <w:rPr>
          <w:rFonts w:asciiTheme="minorEastAsia" w:hAnsiTheme="minorEastAsia" w:hint="eastAsia"/>
          <w:b/>
          <w:bCs/>
          <w:szCs w:val="21"/>
        </w:rPr>
        <w:t>判别步骤</w:t>
      </w:r>
    </w:p>
    <w:p w14:paraId="3E4BB2EE" w14:textId="77777777" w:rsidR="00442C6B" w:rsidRDefault="002F5B18">
      <w:pPr>
        <w:pStyle w:val="12"/>
        <w:numPr>
          <w:ilvl w:val="0"/>
          <w:numId w:val="5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按【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质量监控时间间隔</w:t>
      </w:r>
      <w:r>
        <w:rPr>
          <w:rFonts w:asciiTheme="minorEastAsia" w:eastAsiaTheme="minorEastAsia" w:hAnsiTheme="minorEastAsia" w:hint="eastAsia"/>
          <w:sz w:val="21"/>
          <w:szCs w:val="21"/>
        </w:rPr>
        <w:t>】时间采集一次数据，包括设备、监控时间、良品数、不良品数等信息，即获得设备的本次采集的良品数和不良品数</w:t>
      </w:r>
    </w:p>
    <w:p w14:paraId="791C31D2" w14:textId="77777777" w:rsidR="00442C6B" w:rsidRDefault="002F5B18">
      <w:pPr>
        <w:pStyle w:val="12"/>
        <w:numPr>
          <w:ilvl w:val="0"/>
          <w:numId w:val="5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记录监控良品数、监控不良品数、监控不良率、总不良率，公式如下：</w:t>
      </w:r>
    </w:p>
    <w:p w14:paraId="49B02B91" w14:textId="77777777" w:rsidR="00442C6B" w:rsidRDefault="002F5B18">
      <w:pPr>
        <w:pStyle w:val="12"/>
        <w:spacing w:line="360" w:lineRule="auto"/>
        <w:ind w:left="780" w:firstLineChars="0" w:firstLine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监控良品数=本次采集的总良品数</w:t>
      </w:r>
      <w:r>
        <w:rPr>
          <w:rFonts w:asciiTheme="minorEastAsia" w:eastAsiaTheme="minorEastAsia" w:hAnsiTheme="minorEastAsia" w:cs="Calibri" w:hint="eastAsia"/>
          <w:sz w:val="21"/>
          <w:szCs w:val="21"/>
        </w:rPr>
        <w:t>-</w:t>
      </w:r>
      <w:r>
        <w:rPr>
          <w:rFonts w:asciiTheme="minorEastAsia" w:eastAsiaTheme="minorEastAsia" w:hAnsiTheme="minorEastAsia" w:hint="eastAsia"/>
          <w:sz w:val="21"/>
          <w:szCs w:val="21"/>
        </w:rPr>
        <w:t>上次采集的总良品数</w:t>
      </w:r>
    </w:p>
    <w:p w14:paraId="06843145" w14:textId="77777777" w:rsidR="00442C6B" w:rsidRDefault="002F5B18">
      <w:pPr>
        <w:pStyle w:val="12"/>
        <w:spacing w:line="360" w:lineRule="auto"/>
        <w:ind w:left="780" w:firstLineChars="0" w:firstLine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监控不良品数=本次采集的总不良品数</w:t>
      </w:r>
      <w:r>
        <w:rPr>
          <w:rFonts w:asciiTheme="minorEastAsia" w:eastAsiaTheme="minorEastAsia" w:hAnsiTheme="minorEastAsia" w:cs="Calibri" w:hint="eastAsia"/>
          <w:sz w:val="21"/>
          <w:szCs w:val="21"/>
        </w:rPr>
        <w:t>-</w:t>
      </w:r>
      <w:r>
        <w:rPr>
          <w:rFonts w:asciiTheme="minorEastAsia" w:eastAsiaTheme="minorEastAsia" w:hAnsiTheme="minorEastAsia" w:hint="eastAsia"/>
          <w:sz w:val="21"/>
          <w:szCs w:val="21"/>
        </w:rPr>
        <w:t>上次采集的总良品数</w:t>
      </w:r>
    </w:p>
    <w:p w14:paraId="1862E482" w14:textId="77777777" w:rsidR="00442C6B" w:rsidRDefault="002F5B18">
      <w:pPr>
        <w:pStyle w:val="12"/>
        <w:spacing w:line="360" w:lineRule="auto"/>
        <w:ind w:left="780" w:firstLineChars="0" w:firstLine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lastRenderedPageBreak/>
        <w:t>监控不良率=监控不良品数</w:t>
      </w:r>
      <w:r>
        <w:rPr>
          <w:rFonts w:asciiTheme="minorEastAsia" w:eastAsiaTheme="minorEastAsia" w:hAnsiTheme="minorEastAsia" w:cs="Calibri" w:hint="eastAsia"/>
          <w:sz w:val="21"/>
          <w:szCs w:val="21"/>
        </w:rPr>
        <w:t>/</w:t>
      </w:r>
      <w:r>
        <w:rPr>
          <w:rFonts w:asciiTheme="minorEastAsia" w:eastAsiaTheme="minorEastAsia" w:hAnsiTheme="minorEastAsia" w:hint="eastAsia"/>
          <w:sz w:val="21"/>
          <w:szCs w:val="21"/>
        </w:rPr>
        <w:t>（监控良品数</w:t>
      </w:r>
      <w:r>
        <w:rPr>
          <w:rFonts w:asciiTheme="minorEastAsia" w:eastAsiaTheme="minorEastAsia" w:hAnsiTheme="minorEastAsia" w:cs="Calibri" w:hint="eastAsia"/>
          <w:sz w:val="21"/>
          <w:szCs w:val="21"/>
        </w:rPr>
        <w:t>+</w:t>
      </w:r>
      <w:r>
        <w:rPr>
          <w:rFonts w:asciiTheme="minorEastAsia" w:eastAsiaTheme="minorEastAsia" w:hAnsiTheme="minorEastAsia" w:hint="eastAsia"/>
          <w:sz w:val="21"/>
          <w:szCs w:val="21"/>
        </w:rPr>
        <w:t>监控不良品数）</w:t>
      </w:r>
    </w:p>
    <w:p w14:paraId="24E50ACC" w14:textId="77777777" w:rsidR="00442C6B" w:rsidRDefault="002F5B18">
      <w:pPr>
        <w:pStyle w:val="12"/>
        <w:spacing w:line="360" w:lineRule="auto"/>
        <w:ind w:left="780" w:firstLineChars="0" w:firstLine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总不良率=本次采集的良品数</w:t>
      </w:r>
      <w:r>
        <w:rPr>
          <w:rFonts w:asciiTheme="minorEastAsia" w:eastAsiaTheme="minorEastAsia" w:hAnsiTheme="minorEastAsia" w:cs="Calibri" w:hint="eastAsia"/>
          <w:sz w:val="21"/>
          <w:szCs w:val="21"/>
        </w:rPr>
        <w:t>/</w:t>
      </w:r>
      <w:r>
        <w:rPr>
          <w:rFonts w:asciiTheme="minorEastAsia" w:eastAsiaTheme="minorEastAsia" w:hAnsiTheme="minorEastAsia" w:hint="eastAsia"/>
          <w:sz w:val="21"/>
          <w:szCs w:val="21"/>
        </w:rPr>
        <w:t>（本次采集的良品数</w:t>
      </w:r>
      <w:r>
        <w:rPr>
          <w:rFonts w:asciiTheme="minorEastAsia" w:eastAsiaTheme="minorEastAsia" w:hAnsiTheme="minorEastAsia" w:cs="Calibri" w:hint="eastAsia"/>
          <w:sz w:val="21"/>
          <w:szCs w:val="21"/>
        </w:rPr>
        <w:t>+</w:t>
      </w:r>
      <w:r>
        <w:rPr>
          <w:rFonts w:asciiTheme="minorEastAsia" w:eastAsiaTheme="minorEastAsia" w:hAnsiTheme="minorEastAsia" w:hint="eastAsia"/>
          <w:sz w:val="21"/>
          <w:szCs w:val="21"/>
        </w:rPr>
        <w:t>本次采集的不良品数）</w:t>
      </w:r>
    </w:p>
    <w:p w14:paraId="01DBF719" w14:textId="77777777" w:rsidR="00442C6B" w:rsidRDefault="002F5B18">
      <w:pPr>
        <w:pStyle w:val="12"/>
        <w:numPr>
          <w:ilvl w:val="0"/>
          <w:numId w:val="5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判别1：若【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不良率单次预警应用标识</w:t>
      </w:r>
      <w:r>
        <w:rPr>
          <w:rFonts w:asciiTheme="minorEastAsia" w:eastAsiaTheme="minorEastAsia" w:hAnsiTheme="minorEastAsia" w:hint="eastAsia"/>
          <w:sz w:val="21"/>
          <w:szCs w:val="21"/>
        </w:rPr>
        <w:t>】为勾选，并且监控不良率&gt;【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不良率单次预警上限</w:t>
      </w:r>
      <w:r>
        <w:rPr>
          <w:rFonts w:asciiTheme="minorEastAsia" w:eastAsiaTheme="minorEastAsia" w:hAnsiTheme="minorEastAsia" w:hint="eastAsia"/>
          <w:sz w:val="21"/>
          <w:szCs w:val="21"/>
        </w:rPr>
        <w:t>】，记录预警信息</w:t>
      </w:r>
    </w:p>
    <w:p w14:paraId="6EA33C64" w14:textId="77777777" w:rsidR="00442C6B" w:rsidRDefault="002F5B18">
      <w:pPr>
        <w:pStyle w:val="12"/>
        <w:numPr>
          <w:ilvl w:val="0"/>
          <w:numId w:val="5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判别2：获取最近【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不良率趋势预警连续次数</w:t>
      </w:r>
      <w:r>
        <w:rPr>
          <w:rFonts w:asciiTheme="minorEastAsia" w:eastAsiaTheme="minorEastAsia" w:hAnsiTheme="minorEastAsia" w:hint="eastAsia"/>
          <w:sz w:val="21"/>
          <w:szCs w:val="21"/>
        </w:rPr>
        <w:t>】次的监控不良率记录数据，若【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不良率趋势预警应用标识</w:t>
      </w:r>
      <w:r>
        <w:rPr>
          <w:rFonts w:asciiTheme="minorEastAsia" w:eastAsiaTheme="minorEastAsia" w:hAnsiTheme="minorEastAsia" w:hint="eastAsia"/>
          <w:sz w:val="21"/>
          <w:szCs w:val="21"/>
        </w:rPr>
        <w:t>】为勾选，并且【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不良率趋势预警连续次数</w:t>
      </w:r>
      <w:r>
        <w:rPr>
          <w:rFonts w:asciiTheme="minorEastAsia" w:eastAsiaTheme="minorEastAsia" w:hAnsiTheme="minorEastAsia" w:hint="eastAsia"/>
          <w:sz w:val="21"/>
          <w:szCs w:val="21"/>
        </w:rPr>
        <w:t>】次监控不良率均高于【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不良率趋势预警上限</w:t>
      </w:r>
      <w:r>
        <w:rPr>
          <w:rFonts w:asciiTheme="minorEastAsia" w:eastAsiaTheme="minorEastAsia" w:hAnsiTheme="minorEastAsia" w:hint="eastAsia"/>
          <w:sz w:val="21"/>
          <w:szCs w:val="21"/>
        </w:rPr>
        <w:t>】，并且呈连续上升趋势，记录预警信息</w:t>
      </w:r>
    </w:p>
    <w:p w14:paraId="0750BF05" w14:textId="77777777" w:rsidR="00442C6B" w:rsidRDefault="002F5B18">
      <w:pPr>
        <w:pStyle w:val="12"/>
        <w:numPr>
          <w:ilvl w:val="0"/>
          <w:numId w:val="5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判别3：获取最近【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不良率特征预警连续次数</w:t>
      </w:r>
      <w:r>
        <w:rPr>
          <w:rFonts w:asciiTheme="minorEastAsia" w:eastAsiaTheme="minorEastAsia" w:hAnsiTheme="minorEastAsia" w:hint="eastAsia"/>
          <w:sz w:val="21"/>
          <w:szCs w:val="21"/>
        </w:rPr>
        <w:t>】次的监控不良率记录数据，若【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不良率特征预警应用标识</w:t>
      </w:r>
      <w:r>
        <w:rPr>
          <w:rFonts w:asciiTheme="minorEastAsia" w:eastAsiaTheme="minorEastAsia" w:hAnsiTheme="minorEastAsia" w:hint="eastAsia"/>
          <w:sz w:val="21"/>
          <w:szCs w:val="21"/>
        </w:rPr>
        <w:t>】为勾选，并且【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不良率特征预警连续次数</w:t>
      </w:r>
      <w:r>
        <w:rPr>
          <w:rFonts w:asciiTheme="minorEastAsia" w:eastAsiaTheme="minorEastAsia" w:hAnsiTheme="minorEastAsia" w:hint="eastAsia"/>
          <w:sz w:val="21"/>
          <w:szCs w:val="21"/>
        </w:rPr>
        <w:t>】次监控不良率均高于【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不良率特征预警上限</w:t>
      </w:r>
      <w:r>
        <w:rPr>
          <w:rFonts w:asciiTheme="minorEastAsia" w:eastAsiaTheme="minorEastAsia" w:hAnsiTheme="minorEastAsia" w:hint="eastAsia"/>
          <w:sz w:val="21"/>
          <w:szCs w:val="21"/>
        </w:rPr>
        <w:t>】，记录预警信息</w:t>
      </w:r>
    </w:p>
    <w:p w14:paraId="3FBCE295" w14:textId="77777777" w:rsidR="00442C6B" w:rsidRDefault="002F5B18">
      <w:pPr>
        <w:pStyle w:val="12"/>
        <w:numPr>
          <w:ilvl w:val="0"/>
          <w:numId w:val="5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输出监控信息到界面数据图表中，趋势图默认记录最近24次监控信息</w:t>
      </w:r>
    </w:p>
    <w:p w14:paraId="4C4D37B5" w14:textId="77777777" w:rsidR="00442C6B" w:rsidRDefault="002F5B18">
      <w:pPr>
        <w:pStyle w:val="12"/>
        <w:numPr>
          <w:ilvl w:val="0"/>
          <w:numId w:val="5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若监控时间在【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监控时间段</w:t>
      </w:r>
      <w:r>
        <w:rPr>
          <w:rFonts w:asciiTheme="minorEastAsia" w:eastAsiaTheme="minorEastAsia" w:hAnsiTheme="minorEastAsia" w:hint="eastAsia"/>
          <w:sz w:val="21"/>
          <w:szCs w:val="21"/>
        </w:rPr>
        <w:t>】范围内，输出记录预警信息到监控界面</w:t>
      </w:r>
    </w:p>
    <w:p w14:paraId="495F02D4" w14:textId="77777777" w:rsidR="00442C6B" w:rsidRDefault="002F5B18">
      <w:pPr>
        <w:pStyle w:val="12"/>
        <w:numPr>
          <w:ilvl w:val="0"/>
          <w:numId w:val="5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清理24小时前的采集数据和监控数据，清理</w:t>
      </w:r>
      <w:r>
        <w:rPr>
          <w:rFonts w:asciiTheme="minorEastAsia" w:eastAsiaTheme="minorEastAsia" w:hAnsiTheme="minorEastAsia" w:cs="Calibri" w:hint="eastAsia"/>
          <w:sz w:val="21"/>
          <w:szCs w:val="21"/>
        </w:rPr>
        <w:t>2</w:t>
      </w:r>
      <w:r>
        <w:rPr>
          <w:rFonts w:asciiTheme="minorEastAsia" w:eastAsiaTheme="minorEastAsia" w:hAnsiTheme="minorEastAsia" w:hint="eastAsia"/>
          <w:sz w:val="21"/>
          <w:szCs w:val="21"/>
        </w:rPr>
        <w:t>个月前的预警信息数据</w:t>
      </w:r>
    </w:p>
    <w:p w14:paraId="5CFC6451" w14:textId="77777777" w:rsidR="00442C6B" w:rsidRDefault="002F5B18">
      <w:pPr>
        <w:pStyle w:val="12"/>
        <w:numPr>
          <w:ilvl w:val="0"/>
          <w:numId w:val="5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查询车间责任人，若已配置车间责任人，将监控界面的预警信息通知到责任人；若未配置车间责任人，则不通知。</w:t>
      </w:r>
    </w:p>
    <w:p w14:paraId="59A16771" w14:textId="77777777" w:rsidR="00442C6B" w:rsidRDefault="002F5B18">
      <w:pPr>
        <w:ind w:left="36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</w:p>
    <w:p w14:paraId="200A4919" w14:textId="77777777" w:rsidR="00442C6B" w:rsidRDefault="002F5B18">
      <w:pPr>
        <w:ind w:left="360"/>
        <w:rPr>
          <w:rFonts w:asciiTheme="minorEastAsia" w:hAnsiTheme="minorEastAsia"/>
          <w:b/>
          <w:bCs/>
          <w:szCs w:val="21"/>
        </w:rPr>
      </w:pPr>
      <w:r>
        <w:rPr>
          <w:rFonts w:asciiTheme="minorEastAsia" w:hAnsiTheme="minorEastAsia" w:hint="eastAsia"/>
          <w:b/>
          <w:bCs/>
          <w:szCs w:val="21"/>
        </w:rPr>
        <w:t>预警格式</w:t>
      </w:r>
    </w:p>
    <w:p w14:paraId="45A2FEE7" w14:textId="77777777" w:rsidR="00442C6B" w:rsidRDefault="002F5B18">
      <w:pPr>
        <w:pStyle w:val="12"/>
        <w:numPr>
          <w:ilvl w:val="0"/>
          <w:numId w:val="7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不良率【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监控不良率</w:t>
      </w:r>
      <w:r>
        <w:rPr>
          <w:rFonts w:asciiTheme="minorEastAsia" w:eastAsiaTheme="minorEastAsia" w:hAnsiTheme="minorEastAsia" w:hint="eastAsia"/>
          <w:sz w:val="21"/>
          <w:szCs w:val="21"/>
        </w:rPr>
        <w:t>】低于监控上限【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不良率单次预警上限</w:t>
      </w:r>
      <w:r>
        <w:rPr>
          <w:rFonts w:asciiTheme="minorEastAsia" w:eastAsiaTheme="minorEastAsia" w:hAnsiTheme="minorEastAsia" w:hint="eastAsia"/>
          <w:sz w:val="21"/>
          <w:szCs w:val="21"/>
        </w:rPr>
        <w:t>】</w:t>
      </w:r>
    </w:p>
    <w:p w14:paraId="1919ADF3" w14:textId="77777777" w:rsidR="00442C6B" w:rsidRDefault="002F5B18">
      <w:pPr>
        <w:pStyle w:val="12"/>
        <w:numPr>
          <w:ilvl w:val="0"/>
          <w:numId w:val="7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不良率连续【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不良率趋势预警连续次数</w:t>
      </w:r>
      <w:r>
        <w:rPr>
          <w:rFonts w:asciiTheme="minorEastAsia" w:eastAsiaTheme="minorEastAsia" w:hAnsiTheme="minorEastAsia" w:hint="eastAsia"/>
          <w:sz w:val="21"/>
          <w:szCs w:val="21"/>
        </w:rPr>
        <w:t>】次上升并高于【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不良率趋势预警上限</w:t>
      </w:r>
      <w:r>
        <w:rPr>
          <w:rFonts w:asciiTheme="minorEastAsia" w:eastAsiaTheme="minorEastAsia" w:hAnsiTheme="minorEastAsia" w:hint="eastAsia"/>
          <w:sz w:val="21"/>
          <w:szCs w:val="21"/>
        </w:rPr>
        <w:t>】</w:t>
      </w:r>
    </w:p>
    <w:p w14:paraId="09330871" w14:textId="77777777" w:rsidR="00442C6B" w:rsidRDefault="002F5B18">
      <w:pPr>
        <w:pStyle w:val="12"/>
        <w:numPr>
          <w:ilvl w:val="0"/>
          <w:numId w:val="7"/>
        </w:numPr>
        <w:spacing w:line="360" w:lineRule="auto"/>
        <w:ind w:firstLineChars="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不良率连续【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不良率特征预警连续次数</w:t>
      </w:r>
      <w:r>
        <w:rPr>
          <w:rFonts w:asciiTheme="minorEastAsia" w:eastAsiaTheme="minorEastAsia" w:hAnsiTheme="minorEastAsia" w:hint="eastAsia"/>
          <w:sz w:val="21"/>
          <w:szCs w:val="21"/>
        </w:rPr>
        <w:t>】次高于【</w:t>
      </w:r>
      <w:r>
        <w:rPr>
          <w:rFonts w:asciiTheme="minorEastAsia" w:eastAsiaTheme="minorEastAsia" w:hAnsiTheme="minorEastAsia" w:hint="eastAsia"/>
          <w:b/>
          <w:bCs/>
          <w:sz w:val="21"/>
          <w:szCs w:val="21"/>
        </w:rPr>
        <w:t>不良率特征预警上限</w:t>
      </w:r>
      <w:r>
        <w:rPr>
          <w:rFonts w:asciiTheme="minorEastAsia" w:eastAsiaTheme="minorEastAsia" w:hAnsiTheme="minorEastAsia" w:hint="eastAsia"/>
          <w:sz w:val="21"/>
          <w:szCs w:val="21"/>
        </w:rPr>
        <w:t>】</w:t>
      </w:r>
    </w:p>
    <w:p w14:paraId="05D77D45" w14:textId="77777777" w:rsidR="00442C6B" w:rsidRDefault="002F5B18">
      <w:pPr>
        <w:ind w:left="36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 xml:space="preserve"> </w:t>
      </w:r>
    </w:p>
    <w:p w14:paraId="36ED659B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.9.3 </w:t>
      </w:r>
      <w:r>
        <w:rPr>
          <w:rFonts w:hint="eastAsia"/>
          <w:sz w:val="24"/>
          <w:szCs w:val="24"/>
        </w:rPr>
        <w:t>输出</w:t>
      </w:r>
    </w:p>
    <w:p w14:paraId="4C5FC539" w14:textId="77777777" w:rsidR="00442C6B" w:rsidRDefault="002F5B18">
      <w:r>
        <w:tab/>
        <w:t>1</w:t>
      </w:r>
      <w:r>
        <w:rPr>
          <w:rFonts w:hint="eastAsia"/>
        </w:rPr>
        <w:t>、生产预警信息表</w:t>
      </w:r>
    </w:p>
    <w:p w14:paraId="111DF45A" w14:textId="77777777" w:rsidR="00442C6B" w:rsidRDefault="002F5B18">
      <w:pPr>
        <w:pStyle w:val="3"/>
        <w:spacing w:before="240" w:after="0" w:line="415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.10 </w:t>
      </w:r>
      <w:r>
        <w:rPr>
          <w:rFonts w:hint="eastAsia"/>
          <w:sz w:val="28"/>
          <w:szCs w:val="28"/>
        </w:rPr>
        <w:t>生产问题分析</w:t>
      </w:r>
    </w:p>
    <w:p w14:paraId="4533CF9A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.10.1 </w:t>
      </w:r>
      <w:r>
        <w:rPr>
          <w:rFonts w:hint="eastAsia"/>
          <w:sz w:val="24"/>
          <w:szCs w:val="24"/>
        </w:rPr>
        <w:t>输入</w:t>
      </w:r>
    </w:p>
    <w:p w14:paraId="6FB0158B" w14:textId="77777777" w:rsidR="00442C6B" w:rsidRDefault="002F5B18">
      <w:r>
        <w:tab/>
        <w:t>1</w:t>
      </w:r>
      <w:r>
        <w:rPr>
          <w:rFonts w:hint="eastAsia"/>
        </w:rPr>
        <w:t>、生产产量统计表</w:t>
      </w:r>
    </w:p>
    <w:p w14:paraId="51376417" w14:textId="77777777" w:rsidR="00442C6B" w:rsidRDefault="002F5B18">
      <w:r>
        <w:tab/>
        <w:t>2</w:t>
      </w:r>
      <w:r>
        <w:rPr>
          <w:rFonts w:hint="eastAsia"/>
        </w:rPr>
        <w:t>、生产产能统计表</w:t>
      </w:r>
    </w:p>
    <w:p w14:paraId="5507A417" w14:textId="77777777" w:rsidR="00442C6B" w:rsidRDefault="002F5B18">
      <w:r>
        <w:lastRenderedPageBreak/>
        <w:tab/>
        <w:t>3</w:t>
      </w:r>
      <w:r>
        <w:rPr>
          <w:rFonts w:hint="eastAsia"/>
        </w:rPr>
        <w:t>、设备信息统计表</w:t>
      </w:r>
    </w:p>
    <w:p w14:paraId="212EE91D" w14:textId="77777777" w:rsidR="00442C6B" w:rsidRDefault="002F5B18">
      <w:r>
        <w:tab/>
        <w:t>4</w:t>
      </w:r>
      <w:r>
        <w:rPr>
          <w:rFonts w:hint="eastAsia"/>
        </w:rPr>
        <w:t>、设备电流分析表</w:t>
      </w:r>
    </w:p>
    <w:p w14:paraId="1FB1C073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.10.2 </w:t>
      </w:r>
      <w:r>
        <w:rPr>
          <w:rFonts w:hint="eastAsia"/>
          <w:sz w:val="24"/>
          <w:szCs w:val="24"/>
        </w:rPr>
        <w:t>算法描述</w:t>
      </w:r>
    </w:p>
    <w:p w14:paraId="0130B720" w14:textId="77777777" w:rsidR="00442C6B" w:rsidRDefault="002F5B18">
      <w:r>
        <w:rPr>
          <w:rFonts w:hint="eastAsia"/>
        </w:rPr>
        <w:t>暂无</w:t>
      </w:r>
    </w:p>
    <w:p w14:paraId="44EDF4B5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 xml:space="preserve">.10.3 </w:t>
      </w:r>
      <w:r>
        <w:rPr>
          <w:rFonts w:hint="eastAsia"/>
          <w:sz w:val="24"/>
          <w:szCs w:val="24"/>
        </w:rPr>
        <w:t>输出</w:t>
      </w:r>
    </w:p>
    <w:p w14:paraId="77D1926D" w14:textId="77777777" w:rsidR="00442C6B" w:rsidRDefault="002F5B18">
      <w:r>
        <w:tab/>
        <w:t>1</w:t>
      </w:r>
      <w:r>
        <w:rPr>
          <w:rFonts w:hint="eastAsia"/>
        </w:rPr>
        <w:t>、生产问题分析表</w:t>
      </w:r>
    </w:p>
    <w:p w14:paraId="3DEB60A0" w14:textId="77777777" w:rsidR="00442C6B" w:rsidRDefault="002F5B18">
      <w:pPr>
        <w:pStyle w:val="2"/>
      </w:pP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输出数据</w:t>
      </w:r>
    </w:p>
    <w:p w14:paraId="09E6ABE0" w14:textId="77777777" w:rsidR="00442C6B" w:rsidRDefault="002F5B18">
      <w:pPr>
        <w:pStyle w:val="3"/>
      </w:pPr>
      <w:r>
        <w:rPr>
          <w:rFonts w:hint="eastAsia"/>
        </w:rPr>
        <w:t>5</w:t>
      </w:r>
      <w:r>
        <w:t xml:space="preserve">.1 </w:t>
      </w:r>
      <w:r>
        <w:rPr>
          <w:rFonts w:hint="eastAsia"/>
        </w:rPr>
        <w:t>生产产量统计表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821"/>
        <w:gridCol w:w="1287"/>
        <w:gridCol w:w="1158"/>
        <w:gridCol w:w="1158"/>
        <w:gridCol w:w="1158"/>
        <w:gridCol w:w="1159"/>
      </w:tblGrid>
      <w:tr w:rsidR="00442C6B" w14:paraId="43AA9A88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C6A5E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指标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69889F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描述</w:t>
            </w: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8AAE19A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类型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E9DA05E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大小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01E3021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取值范围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29571B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缺省值</w:t>
            </w: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FF569D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备注</w:t>
            </w:r>
          </w:p>
        </w:tc>
      </w:tr>
      <w:tr w:rsidR="00442C6B" w14:paraId="407A94CC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71C0E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设备编号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CFBE933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2E3880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33A515A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F4FD52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B0B20D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9AB6CD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4A6FBA8E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B2E27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设备名称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16520D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E56AC4B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varchar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E1C7E8E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50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2FE81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E7F11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19737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4AC155E2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4AC1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日期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A5A7AF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C2B5D2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date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6A230DB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393385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7A8015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E908EC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65AAC340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89BC9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时段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4D624F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C146F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nt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3CB6803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D621A7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79E7690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374DA6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小时级</w:t>
            </w:r>
            <w:proofErr w:type="gramEnd"/>
          </w:p>
        </w:tc>
      </w:tr>
      <w:tr w:rsidR="00442C6B" w14:paraId="348DFF13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1687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物料编码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E13429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39AD2B3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91F3A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3CD9E1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87F7DE1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E0D0537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5A83FA73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F4B8D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物料名称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C823D49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75E3E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4B5BCBD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1656A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30652A1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9CB2C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7592E1AF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BEC6A" w14:textId="3CB35431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del w:id="62" w:author="chen czy" w:date="2022-01-18T16:48:00Z">
              <w:r w:rsidDel="00DA3700">
                <w:rPr>
                  <w:rFonts w:ascii="Times New Roman" w:eastAsia="宋体" w:hAnsi="Times New Roman" w:cs="Times New Roman" w:hint="eastAsia"/>
                  <w:b/>
                  <w:bCs/>
                  <w:kern w:val="0"/>
                  <w:sz w:val="20"/>
                  <w:szCs w:val="20"/>
                </w:rPr>
                <w:delText>总产量</w:delText>
              </w:r>
            </w:del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1961C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CC986EF" w14:textId="17EEBC1D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63" w:author="chen czy" w:date="2022-01-18T16:48:00Z">
              <w:r w:rsidDel="00DA3700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delText>big</w:delText>
              </w:r>
              <w:r w:rsidDel="00DA3700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i</w:delText>
              </w:r>
              <w:r w:rsidDel="00DA3700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delText>nt</w:delText>
              </w:r>
            </w:del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4A3EBD" w14:textId="0BC90944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64" w:author="chen czy" w:date="2022-01-18T16:48:00Z">
              <w:r w:rsidDel="00DA3700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8</w:delText>
              </w:r>
            </w:del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D55B02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548E2E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DF60D6" w14:textId="3DAC0859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65" w:author="chen czy" w:date="2022-01-18T16:48:00Z">
              <w:r w:rsidDel="00DA3700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无</w:delText>
              </w:r>
            </w:del>
          </w:p>
        </w:tc>
      </w:tr>
      <w:tr w:rsidR="00442C6B" w14:paraId="779DE76C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8DEA7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产量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B26BAE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5D9E93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nt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D40E1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2D438D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8853EE1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ACA229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2428D8" w14:paraId="7877FA1C" w14:textId="77777777">
        <w:trPr>
          <w:ins w:id="66" w:author="chen czy" w:date="2022-01-21T09:32:00Z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813DF" w14:textId="0E64418A" w:rsidR="002428D8" w:rsidRDefault="002428D8">
            <w:pPr>
              <w:spacing w:line="240" w:lineRule="auto"/>
              <w:rPr>
                <w:ins w:id="67" w:author="chen czy" w:date="2022-01-21T09:32:00Z"/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ins w:id="68" w:author="chen czy" w:date="2022-01-21T09:32:00Z">
              <w:r>
                <w:rPr>
                  <w:rFonts w:ascii="Times New Roman" w:eastAsia="宋体" w:hAnsi="Times New Roman" w:cs="Times New Roman" w:hint="eastAsia"/>
                  <w:b/>
                  <w:bCs/>
                  <w:kern w:val="0"/>
                  <w:sz w:val="20"/>
                  <w:szCs w:val="20"/>
                </w:rPr>
                <w:t>产能</w:t>
              </w:r>
            </w:ins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24F307E" w14:textId="77777777" w:rsidR="002428D8" w:rsidRDefault="002428D8">
            <w:pPr>
              <w:spacing w:line="240" w:lineRule="auto"/>
              <w:rPr>
                <w:ins w:id="69" w:author="chen czy" w:date="2022-01-21T09:32:00Z"/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30453D9" w14:textId="07744B5F" w:rsidR="002428D8" w:rsidRDefault="002428D8">
            <w:pPr>
              <w:spacing w:line="240" w:lineRule="auto"/>
              <w:rPr>
                <w:ins w:id="70" w:author="chen czy" w:date="2022-01-21T09:32:00Z"/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ins w:id="71" w:author="chen czy" w:date="2022-01-21T09:32:00Z">
              <w:r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t>i</w:t>
              </w:r>
              <w:r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t>nt</w:t>
              </w:r>
            </w:ins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8119243" w14:textId="39C38DFD" w:rsidR="002428D8" w:rsidRDefault="002428D8">
            <w:pPr>
              <w:spacing w:line="240" w:lineRule="auto"/>
              <w:rPr>
                <w:ins w:id="72" w:author="chen czy" w:date="2022-01-21T09:32:00Z"/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ins w:id="73" w:author="chen czy" w:date="2022-01-21T09:32:00Z">
              <w:r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t>4</w:t>
              </w:r>
            </w:ins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24D36F" w14:textId="77777777" w:rsidR="002428D8" w:rsidRDefault="002428D8">
            <w:pPr>
              <w:spacing w:line="240" w:lineRule="auto"/>
              <w:rPr>
                <w:ins w:id="74" w:author="chen czy" w:date="2022-01-21T09:32:00Z"/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CFFA8D" w14:textId="77777777" w:rsidR="002428D8" w:rsidRDefault="002428D8">
            <w:pPr>
              <w:spacing w:line="240" w:lineRule="auto"/>
              <w:rPr>
                <w:ins w:id="75" w:author="chen czy" w:date="2022-01-21T09:32:00Z"/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5CBDA07" w14:textId="164E64A7" w:rsidR="002428D8" w:rsidRDefault="002428D8">
            <w:pPr>
              <w:spacing w:line="240" w:lineRule="auto"/>
              <w:rPr>
                <w:ins w:id="76" w:author="chen czy" w:date="2022-01-21T09:32:00Z"/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ins w:id="77" w:author="chen czy" w:date="2022-01-21T09:32:00Z">
              <w:r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t>无</w:t>
              </w:r>
            </w:ins>
          </w:p>
        </w:tc>
      </w:tr>
    </w:tbl>
    <w:p w14:paraId="7FC42200" w14:textId="77777777" w:rsidR="00442C6B" w:rsidRDefault="00442C6B"/>
    <w:p w14:paraId="22595F4D" w14:textId="77777777" w:rsidR="00442C6B" w:rsidRDefault="002F5B18">
      <w:pPr>
        <w:pStyle w:val="3"/>
      </w:pPr>
      <w:r>
        <w:rPr>
          <w:rFonts w:hint="eastAsia"/>
        </w:rPr>
        <w:t>5</w:t>
      </w:r>
      <w:r>
        <w:t xml:space="preserve">.2 </w:t>
      </w:r>
      <w:r>
        <w:rPr>
          <w:rFonts w:hint="eastAsia"/>
        </w:rPr>
        <w:t>生产产能统计表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821"/>
        <w:gridCol w:w="1287"/>
        <w:gridCol w:w="1158"/>
        <w:gridCol w:w="1158"/>
        <w:gridCol w:w="820"/>
        <w:gridCol w:w="1497"/>
      </w:tblGrid>
      <w:tr w:rsidR="00442C6B" w14:paraId="5829164D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9C5D8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指标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117C423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描述</w:t>
            </w: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7CC564B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类型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5176473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大小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D754428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取值范围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C464BB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缺省值</w:t>
            </w:r>
          </w:p>
        </w:tc>
        <w:tc>
          <w:tcPr>
            <w:tcW w:w="14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594E9A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备注</w:t>
            </w:r>
          </w:p>
        </w:tc>
      </w:tr>
      <w:tr w:rsidR="00442C6B" w14:paraId="54CC1E8D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9763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设备编号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C481710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4A96B7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8BDBD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A7CADE1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C27591E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C92BF9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6762E526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CF13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设备名称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C7FD88D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FA36AD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varchar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B45CCB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50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CB3477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1A884AE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F7040A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7948BDA2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DC3C3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物料编码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4BEB5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8FC70A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AD39616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231A075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E599DF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4CD309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5C7AC318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FE6F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物料名称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F6D4A8E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D210E9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DFA710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E190AA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BA4345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B3742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700F45C5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B56E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产能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E61849B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E28FA10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nt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50E03CB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5B43D4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E9F2E3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BD165B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3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0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天（后台可配）内平均小时产量</w:t>
            </w:r>
          </w:p>
        </w:tc>
      </w:tr>
      <w:tr w:rsidR="007A2C40" w14:paraId="689DFED1" w14:textId="77777777">
        <w:trPr>
          <w:ins w:id="78" w:author="chen czy" w:date="2022-01-24T08:43:00Z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AD811" w14:textId="4A94570D" w:rsidR="007A2C40" w:rsidRDefault="007A2C40" w:rsidP="007A2C40">
            <w:pPr>
              <w:spacing w:line="240" w:lineRule="auto"/>
              <w:rPr>
                <w:ins w:id="79" w:author="chen czy" w:date="2022-01-24T08:43:00Z"/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</w:pPr>
            <w:ins w:id="80" w:author="chen czy" w:date="2022-01-24T08:43:00Z">
              <w:r>
                <w:rPr>
                  <w:rFonts w:ascii="Times New Roman" w:eastAsia="宋体" w:hAnsi="Times New Roman" w:cs="Times New Roman" w:hint="eastAsia"/>
                  <w:b/>
                  <w:bCs/>
                  <w:kern w:val="0"/>
                  <w:sz w:val="20"/>
                  <w:szCs w:val="20"/>
                </w:rPr>
                <w:t>能耗</w:t>
              </w:r>
            </w:ins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1FE1E9" w14:textId="77777777" w:rsidR="007A2C40" w:rsidRDefault="007A2C40" w:rsidP="007A2C40">
            <w:pPr>
              <w:spacing w:line="240" w:lineRule="auto"/>
              <w:rPr>
                <w:ins w:id="81" w:author="chen czy" w:date="2022-01-24T08:43:00Z"/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32A8A66" w14:textId="2BD95B9B" w:rsidR="007A2C40" w:rsidRDefault="007A2C40" w:rsidP="007A2C40">
            <w:pPr>
              <w:spacing w:line="240" w:lineRule="auto"/>
              <w:rPr>
                <w:ins w:id="82" w:author="chen czy" w:date="2022-01-24T08:43:00Z"/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</w:pPr>
            <w:ins w:id="83" w:author="chen czy" w:date="2022-01-24T08:43:00Z">
              <w:r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t>i</w:t>
              </w:r>
              <w:r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t>nt</w:t>
              </w:r>
            </w:ins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20C5454" w14:textId="4C9C082C" w:rsidR="007A2C40" w:rsidRDefault="007A2C40" w:rsidP="007A2C40">
            <w:pPr>
              <w:spacing w:line="240" w:lineRule="auto"/>
              <w:rPr>
                <w:ins w:id="84" w:author="chen czy" w:date="2022-01-24T08:43:00Z"/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</w:pPr>
            <w:ins w:id="85" w:author="chen czy" w:date="2022-01-24T08:43:00Z">
              <w:r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t>4</w:t>
              </w:r>
            </w:ins>
          </w:p>
        </w:tc>
        <w:tc>
          <w:tcPr>
            <w:tcW w:w="11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E0BFC39" w14:textId="77777777" w:rsidR="007A2C40" w:rsidRDefault="007A2C40" w:rsidP="007A2C40">
            <w:pPr>
              <w:spacing w:line="240" w:lineRule="auto"/>
              <w:rPr>
                <w:ins w:id="86" w:author="chen czy" w:date="2022-01-24T08:43:00Z"/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CD7EB26" w14:textId="77777777" w:rsidR="007A2C40" w:rsidRDefault="007A2C40" w:rsidP="007A2C40">
            <w:pPr>
              <w:spacing w:line="240" w:lineRule="auto"/>
              <w:rPr>
                <w:ins w:id="87" w:author="chen czy" w:date="2022-01-24T08:43:00Z"/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6505D8" w14:textId="2795BA81" w:rsidR="007A2C40" w:rsidRDefault="007A2C40" w:rsidP="007A2C40">
            <w:pPr>
              <w:spacing w:line="240" w:lineRule="auto"/>
              <w:rPr>
                <w:ins w:id="88" w:author="chen czy" w:date="2022-01-24T08:43:00Z"/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</w:pPr>
            <w:ins w:id="89" w:author="chen czy" w:date="2022-01-24T08:43:00Z">
              <w:r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t>3</w:t>
              </w:r>
              <w:r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t>0</w:t>
              </w:r>
              <w:r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t>天（后台可配）内平均</w:t>
              </w:r>
              <w:r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t>小</w:t>
              </w:r>
              <w:r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lastRenderedPageBreak/>
                <w:t>时</w:t>
              </w:r>
              <w:r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t>能耗</w:t>
              </w:r>
            </w:ins>
          </w:p>
        </w:tc>
      </w:tr>
    </w:tbl>
    <w:p w14:paraId="14F496EC" w14:textId="77777777" w:rsidR="00442C6B" w:rsidRDefault="00442C6B"/>
    <w:p w14:paraId="064E950F" w14:textId="77777777" w:rsidR="00442C6B" w:rsidRDefault="002F5B18">
      <w:pPr>
        <w:pStyle w:val="3"/>
      </w:pPr>
      <w:r>
        <w:rPr>
          <w:rFonts w:hint="eastAsia"/>
        </w:rPr>
        <w:t>5</w:t>
      </w:r>
      <w:r>
        <w:t xml:space="preserve">.3 </w:t>
      </w:r>
      <w:r>
        <w:rPr>
          <w:rFonts w:hint="eastAsia"/>
        </w:rPr>
        <w:t>设备信息统计表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821"/>
        <w:gridCol w:w="1287"/>
        <w:gridCol w:w="868"/>
        <w:gridCol w:w="1134"/>
        <w:gridCol w:w="851"/>
        <w:gridCol w:w="1780"/>
      </w:tblGrid>
      <w:tr w:rsidR="00442C6B" w14:paraId="6E5C751D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91234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指标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9FC1FBE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描述</w:t>
            </w: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5AA778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类型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8D79290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大小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1E94B4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取值范围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D3B7092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缺省值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C5A46D7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备注</w:t>
            </w:r>
          </w:p>
        </w:tc>
      </w:tr>
      <w:tr w:rsidR="00442C6B" w14:paraId="18CBCF34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5DB4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设备编号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7BB569E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8F6BB0D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C72986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4E31A3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9D32238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3D47650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32112539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8C63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设备名称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03850DE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B83334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varchar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3533AC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50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03CF2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C2F98C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9043924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640BC72F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DBB0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控制器编号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8C9B50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2F268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Cs w:val="21"/>
              </w:rPr>
              <w:t>nt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9E4DF8E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C61295F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67CF2BB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78EC3E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2838BAD8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54CE9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日期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C463A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2F014A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d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ate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45139A4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1D268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85C4D6E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81351D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12A51A33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4BA5A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时段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A4DC5E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4AE9D3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Cs w:val="21"/>
              </w:rPr>
              <w:t>nt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9D12BF3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901098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9D99937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BD7D8CE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小时级</w:t>
            </w:r>
            <w:proofErr w:type="gramEnd"/>
          </w:p>
        </w:tc>
      </w:tr>
      <w:tr w:rsidR="00442C6B" w14:paraId="5B480DE0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AD551" w14:textId="72B346A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del w:id="90" w:author="chen czy" w:date="2022-01-18T16:46:00Z">
              <w:r w:rsidDel="002D5619">
                <w:rPr>
                  <w:rFonts w:ascii="Times New Roman" w:eastAsia="宋体" w:hAnsi="Times New Roman" w:cs="Times New Roman" w:hint="eastAsia"/>
                  <w:b/>
                  <w:bCs/>
                  <w:kern w:val="0"/>
                  <w:sz w:val="20"/>
                  <w:szCs w:val="20"/>
                </w:rPr>
                <w:delText>总开机时间</w:delText>
              </w:r>
            </w:del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066681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E975A27" w14:textId="5D0A6436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91" w:author="chen czy" w:date="2022-01-18T16:46:00Z">
              <w:r w:rsidDel="002D5619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delText>float</w:delText>
              </w:r>
            </w:del>
            <w:ins w:id="92" w:author=" " w:date="2022-01-12T13:37:00Z">
              <w:del w:id="93" w:author="chen czy" w:date="2022-01-18T16:46:00Z">
                <w:r w:rsidR="002F5AE8" w:rsidDel="002D5619">
                  <w:rPr>
                    <w:rFonts w:ascii="Times New Roman" w:eastAsia="宋体" w:hAnsi="Times New Roman" w:cs="Times New Roman"/>
                    <w:kern w:val="0"/>
                    <w:sz w:val="20"/>
                    <w:szCs w:val="20"/>
                  </w:rPr>
                  <w:delText>int</w:delText>
                </w:r>
              </w:del>
            </w:ins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F6A443D" w14:textId="0E318DA1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94" w:author="chen czy" w:date="2022-01-18T16:46:00Z">
              <w:r w:rsidDel="002D5619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delText>4</w:delText>
              </w:r>
            </w:del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C8A93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F112ACE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0A3E9AA" w14:textId="0B8F2956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95" w:author="chen czy" w:date="2022-01-18T16:46:00Z">
              <w:r w:rsidDel="002D5619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无</w:delText>
              </w:r>
            </w:del>
          </w:p>
        </w:tc>
      </w:tr>
      <w:tr w:rsidR="00442C6B" w14:paraId="2C3D29D8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93299" w14:textId="2BD7FD3B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del w:id="96" w:author="chen czy" w:date="2022-01-18T16:46:00Z">
              <w:r w:rsidDel="002D5619">
                <w:rPr>
                  <w:rFonts w:ascii="Times New Roman" w:eastAsia="宋体" w:hAnsi="Times New Roman" w:cs="Times New Roman" w:hint="eastAsia"/>
                  <w:b/>
                  <w:bCs/>
                  <w:kern w:val="0"/>
                  <w:sz w:val="20"/>
                  <w:szCs w:val="20"/>
                </w:rPr>
                <w:delText>总运行时间</w:delText>
              </w:r>
            </w:del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1270AD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1D70238" w14:textId="0D5C5FE8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97" w:author="chen czy" w:date="2022-01-18T16:46:00Z">
              <w:r w:rsidDel="002D5619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delText>float</w:delText>
              </w:r>
            </w:del>
            <w:ins w:id="98" w:author=" " w:date="2022-01-12T13:37:00Z">
              <w:del w:id="99" w:author="chen czy" w:date="2022-01-18T16:46:00Z">
                <w:r w:rsidR="002F5AE8" w:rsidDel="002D5619">
                  <w:rPr>
                    <w:rFonts w:ascii="Times New Roman" w:eastAsia="宋体" w:hAnsi="Times New Roman" w:cs="Times New Roman"/>
                    <w:kern w:val="0"/>
                    <w:sz w:val="20"/>
                    <w:szCs w:val="20"/>
                  </w:rPr>
                  <w:delText>int</w:delText>
                </w:r>
              </w:del>
            </w:ins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07CCF6C" w14:textId="3E8F1523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100" w:author="chen czy" w:date="2022-01-18T16:46:00Z">
              <w:r w:rsidDel="002D5619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delText>4</w:delText>
              </w:r>
            </w:del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2E3B1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9E2F4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E87D683" w14:textId="62AA691B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101" w:author="chen czy" w:date="2022-01-18T16:46:00Z">
              <w:r w:rsidDel="002D5619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无</w:delText>
              </w:r>
            </w:del>
          </w:p>
        </w:tc>
      </w:tr>
      <w:tr w:rsidR="00442C6B" w14:paraId="66C6DC86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B1D88" w14:textId="17803286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del w:id="102" w:author="chen czy" w:date="2022-01-18T16:46:00Z">
              <w:r w:rsidDel="002D5619">
                <w:rPr>
                  <w:rFonts w:ascii="Times New Roman" w:eastAsia="宋体" w:hAnsi="Times New Roman" w:cs="Times New Roman" w:hint="eastAsia"/>
                  <w:b/>
                  <w:bCs/>
                  <w:kern w:val="0"/>
                  <w:sz w:val="20"/>
                  <w:szCs w:val="20"/>
                </w:rPr>
                <w:delText>总停机时间</w:delText>
              </w:r>
            </w:del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B28D0F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7E62092" w14:textId="1587D843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103" w:author="chen czy" w:date="2022-01-18T16:46:00Z">
              <w:r w:rsidDel="002D5619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delText>float</w:delText>
              </w:r>
            </w:del>
            <w:ins w:id="104" w:author=" " w:date="2022-01-12T13:37:00Z">
              <w:del w:id="105" w:author="chen czy" w:date="2022-01-18T16:46:00Z">
                <w:r w:rsidR="002F5AE8" w:rsidDel="002D5619">
                  <w:rPr>
                    <w:rFonts w:ascii="Times New Roman" w:eastAsia="宋体" w:hAnsi="Times New Roman" w:cs="Times New Roman"/>
                    <w:kern w:val="0"/>
                    <w:sz w:val="20"/>
                    <w:szCs w:val="20"/>
                  </w:rPr>
                  <w:delText>int</w:delText>
                </w:r>
              </w:del>
            </w:ins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27C76C1" w14:textId="4E5B4F96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106" w:author="chen czy" w:date="2022-01-18T16:46:00Z">
              <w:r w:rsidDel="002D5619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delText>4</w:delText>
              </w:r>
            </w:del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E48B4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9C0E3DD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7F25580" w14:textId="181A91E2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107" w:author="chen czy" w:date="2022-01-18T16:46:00Z">
              <w:r w:rsidDel="002D5619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无</w:delText>
              </w:r>
            </w:del>
          </w:p>
        </w:tc>
      </w:tr>
      <w:tr w:rsidR="00442C6B" w14:paraId="5F9B92ED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6F664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开机时间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42741E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1172FC6" w14:textId="06E1E888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108" w:author=" " w:date="2022-01-12T13:37:00Z">
              <w:r w:rsidDel="002F5AE8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delText>float</w:delText>
              </w:r>
            </w:del>
            <w:ins w:id="109" w:author=" " w:date="2022-01-12T13:37:00Z">
              <w:r w:rsidR="002F5AE8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t>int</w:t>
              </w:r>
            </w:ins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190B35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3E017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CB877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192B37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69367B25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085E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运行时间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7FE002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657CCBA" w14:textId="47DC23E6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110" w:author=" " w:date="2022-01-12T13:37:00Z">
              <w:r w:rsidDel="002F5AE8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delText>float</w:delText>
              </w:r>
            </w:del>
            <w:ins w:id="111" w:author=" " w:date="2022-01-12T13:37:00Z">
              <w:r w:rsidR="002F5AE8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t>int</w:t>
              </w:r>
            </w:ins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155D42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B8110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71992D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50E1B34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57DF3317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F31CD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停机时间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9C66CE0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C4B9A53" w14:textId="51EC54F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112" w:author=" " w:date="2022-01-12T13:37:00Z">
              <w:r w:rsidDel="002F5AE8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delText>float</w:delText>
              </w:r>
            </w:del>
            <w:ins w:id="113" w:author=" " w:date="2022-01-12T13:37:00Z">
              <w:r w:rsidR="002F5AE8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t>int</w:t>
              </w:r>
            </w:ins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B6C50E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5684CDD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D5994C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0AE4023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66B346BE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7D1E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计划停机时间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EFD1909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EB640FE" w14:textId="7A2034D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114" w:author=" " w:date="2022-01-12T13:37:00Z">
              <w:r w:rsidDel="002F5AE8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delText>float</w:delText>
              </w:r>
            </w:del>
            <w:ins w:id="115" w:author=" " w:date="2022-01-12T13:37:00Z">
              <w:r w:rsidR="002F5AE8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t>int</w:t>
              </w:r>
            </w:ins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0E8182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F28B40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DD4C108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5FE453E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1E4B0D03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DE47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OEE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8221287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E2D9D76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float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FE783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574A66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ECDF22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CFF73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4D289402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EE96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上次清零时间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88C1E68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2775266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datetime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6A0EBFE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68A606B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A1A723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595C16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640EF75F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2EE8A" w14:textId="1512E3F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del w:id="116" w:author="chen czy" w:date="2022-01-18T16:47:00Z">
              <w:r w:rsidDel="00E11066">
                <w:rPr>
                  <w:rFonts w:ascii="Times New Roman" w:eastAsia="宋体" w:hAnsi="Times New Roman" w:cs="Times New Roman" w:hint="eastAsia"/>
                  <w:b/>
                  <w:bCs/>
                  <w:kern w:val="0"/>
                  <w:sz w:val="20"/>
                  <w:szCs w:val="20"/>
                </w:rPr>
                <w:delText>总合格品数</w:delText>
              </w:r>
            </w:del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45E77E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9CEB1ED" w14:textId="231C7074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1"/>
              </w:rPr>
            </w:pPr>
            <w:del w:id="117" w:author="chen czy" w:date="2022-01-18T16:47:00Z">
              <w:r w:rsidDel="00E11066">
                <w:rPr>
                  <w:rFonts w:ascii="Times New Roman" w:eastAsia="宋体" w:hAnsi="Times New Roman" w:cs="Times New Roman" w:hint="eastAsia"/>
                  <w:kern w:val="0"/>
                  <w:szCs w:val="21"/>
                </w:rPr>
                <w:delText>i</w:delText>
              </w:r>
              <w:r w:rsidDel="00E11066">
                <w:rPr>
                  <w:rFonts w:ascii="Times New Roman" w:eastAsia="宋体" w:hAnsi="Times New Roman" w:cs="Times New Roman"/>
                  <w:kern w:val="0"/>
                  <w:szCs w:val="21"/>
                </w:rPr>
                <w:delText>nt</w:delText>
              </w:r>
            </w:del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98CB32E" w14:textId="08798720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118" w:author="chen czy" w:date="2022-01-18T16:47:00Z">
              <w:r w:rsidDel="00E11066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4</w:delText>
              </w:r>
            </w:del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5C2BCA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CB7348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A128897" w14:textId="5BB6A234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119" w:author="chen czy" w:date="2022-01-18T16:47:00Z">
              <w:r w:rsidDel="00E11066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无</w:delText>
              </w:r>
            </w:del>
          </w:p>
        </w:tc>
      </w:tr>
      <w:tr w:rsidR="00442C6B" w14:paraId="0CB74693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4F4A5" w14:textId="2208C964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del w:id="120" w:author="chen czy" w:date="2022-01-18T16:47:00Z">
              <w:r w:rsidDel="00E11066">
                <w:rPr>
                  <w:rFonts w:ascii="Times New Roman" w:eastAsia="宋体" w:hAnsi="Times New Roman" w:cs="Times New Roman" w:hint="eastAsia"/>
                  <w:b/>
                  <w:bCs/>
                  <w:kern w:val="0"/>
                  <w:sz w:val="20"/>
                  <w:szCs w:val="20"/>
                </w:rPr>
                <w:delText>总不良品数</w:delText>
              </w:r>
            </w:del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39A1E7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A8F310B" w14:textId="315EEF22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1"/>
              </w:rPr>
            </w:pPr>
            <w:del w:id="121" w:author="chen czy" w:date="2022-01-18T16:47:00Z">
              <w:r w:rsidDel="00E11066">
                <w:rPr>
                  <w:rFonts w:ascii="Times New Roman" w:eastAsia="宋体" w:hAnsi="Times New Roman" w:cs="Times New Roman" w:hint="eastAsia"/>
                  <w:kern w:val="0"/>
                  <w:szCs w:val="21"/>
                </w:rPr>
                <w:delText>i</w:delText>
              </w:r>
              <w:r w:rsidDel="00E11066">
                <w:rPr>
                  <w:rFonts w:ascii="Times New Roman" w:eastAsia="宋体" w:hAnsi="Times New Roman" w:cs="Times New Roman"/>
                  <w:kern w:val="0"/>
                  <w:szCs w:val="21"/>
                </w:rPr>
                <w:delText>nt</w:delText>
              </w:r>
            </w:del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25931DC" w14:textId="39BEE1A6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122" w:author="chen czy" w:date="2022-01-18T16:47:00Z">
              <w:r w:rsidDel="00E11066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4</w:delText>
              </w:r>
            </w:del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2DAADF9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A50F64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F0422C8" w14:textId="10C03BB2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123" w:author="chen czy" w:date="2022-01-18T16:47:00Z">
              <w:r w:rsidDel="00E11066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无</w:delText>
              </w:r>
            </w:del>
          </w:p>
        </w:tc>
      </w:tr>
      <w:tr w:rsidR="00442C6B" w14:paraId="3C5DC670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B28E0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合格品数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2FC116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B34C2A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Cs w:val="21"/>
              </w:rPr>
              <w:t>nt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21D8FB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20092B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0CA9C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3DA64E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2C6E639A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28C54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不良品数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51E63F5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9ED8824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Cs w:val="21"/>
              </w:rPr>
              <w:t>nt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88CBA9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E05508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E2AE3A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E6B7B84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185E90B3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CD1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合格率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79C6D90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723DE3E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611BB73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511D3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FD9C8A7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F37F1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7A07CCD5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1D2DE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实际速度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863864F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D2461A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Cs w:val="21"/>
              </w:rPr>
              <w:t>nt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7C4605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3B208A3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020CD1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9B258D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297944C0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9F813" w14:textId="107BB776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del w:id="124" w:author=" " w:date="2022-01-12T13:36:00Z">
              <w:r w:rsidDel="00397A2F">
                <w:rPr>
                  <w:rFonts w:ascii="Times New Roman" w:eastAsia="宋体" w:hAnsi="Times New Roman" w:cs="Times New Roman" w:hint="eastAsia"/>
                  <w:b/>
                  <w:bCs/>
                  <w:kern w:val="0"/>
                  <w:szCs w:val="21"/>
                </w:rPr>
                <w:delText>运行状态产量判别</w:delText>
              </w:r>
            </w:del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BEAB9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5C8E27E" w14:textId="1F86C68C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125" w:author=" " w:date="2022-01-12T13:36:00Z">
              <w:r w:rsidDel="00397A2F">
                <w:rPr>
                  <w:rFonts w:ascii="Times New Roman" w:eastAsia="宋体" w:hAnsi="Times New Roman" w:cs="Times New Roman" w:hint="eastAsia"/>
                  <w:kern w:val="0"/>
                  <w:szCs w:val="21"/>
                </w:rPr>
                <w:delText>i</w:delText>
              </w:r>
              <w:r w:rsidDel="00397A2F">
                <w:rPr>
                  <w:rFonts w:ascii="Times New Roman" w:eastAsia="宋体" w:hAnsi="Times New Roman" w:cs="Times New Roman"/>
                  <w:kern w:val="0"/>
                  <w:szCs w:val="21"/>
                </w:rPr>
                <w:delText>nt</w:delText>
              </w:r>
            </w:del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6A5EF8A" w14:textId="136E0826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126" w:author=" " w:date="2022-01-12T13:36:00Z">
              <w:r w:rsidDel="00397A2F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4</w:delText>
              </w:r>
            </w:del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6E34D0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0F2C2F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61EDFB7" w14:textId="3DF24C83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127" w:author=" " w:date="2022-01-12T13:36:00Z">
              <w:r w:rsidDel="00397A2F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无</w:delText>
              </w:r>
            </w:del>
          </w:p>
        </w:tc>
      </w:tr>
      <w:tr w:rsidR="00442C6B" w14:paraId="7D2F26B1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F485A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理论速度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8976CE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43A9DD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Cs w:val="21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Cs w:val="21"/>
              </w:rPr>
              <w:t>nt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7C5D736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BDDFC7F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2C71B9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139B07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</w:tbl>
    <w:p w14:paraId="14EC5BA0" w14:textId="77777777" w:rsidR="00442C6B" w:rsidRDefault="00442C6B"/>
    <w:p w14:paraId="4A83BE66" w14:textId="77777777" w:rsidR="00442C6B" w:rsidRDefault="002F5B18">
      <w:pPr>
        <w:pStyle w:val="3"/>
      </w:pPr>
      <w:r>
        <w:rPr>
          <w:rFonts w:hint="eastAsia"/>
        </w:rPr>
        <w:t>5</w:t>
      </w:r>
      <w:r>
        <w:t xml:space="preserve">.4 </w:t>
      </w:r>
      <w:r>
        <w:rPr>
          <w:rFonts w:hint="eastAsia"/>
        </w:rPr>
        <w:t>产品不良统计表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821"/>
        <w:gridCol w:w="1287"/>
        <w:gridCol w:w="868"/>
        <w:gridCol w:w="1134"/>
        <w:gridCol w:w="851"/>
        <w:gridCol w:w="1780"/>
      </w:tblGrid>
      <w:tr w:rsidR="00442C6B" w14:paraId="7245DC6C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C2E84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指标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01412A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描述</w:t>
            </w: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2DBF7A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类型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176F47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大小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C14ED55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取值范围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9E196FE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缺省值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E6A6232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备注</w:t>
            </w:r>
          </w:p>
        </w:tc>
      </w:tr>
      <w:tr w:rsidR="00442C6B" w14:paraId="679F0C7E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60747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设备编号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F22C4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9A430B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0AB1E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57812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9034CCD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EA629D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72AE8536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283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设备名称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9A7D6FF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6EFD3DE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varchar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99FE6A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50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66184CB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6302296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FAB88DD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26C4A87A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95D6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控制器编号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C225B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62CE43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nt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3D22C6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6BD043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215503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3C7102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3782F94D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01C2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日期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C4B0C1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6BD9283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d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ate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AA807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50FE72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E24397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EBD195D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235584E3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2C3D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时段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D3F9973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BEE86CD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nt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8B63EE3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97713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6DE3FD8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43E930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小时级</w:t>
            </w:r>
            <w:proofErr w:type="gramEnd"/>
          </w:p>
        </w:tc>
      </w:tr>
      <w:tr w:rsidR="00442C6B" w14:paraId="0E43B958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7B45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物料编码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82F6FA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EDC02CB" w14:textId="0A9BA073" w:rsidR="00442C6B" w:rsidRDefault="000107C5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ins w:id="128" w:author="chen czy" w:date="2022-01-22T22:10:00Z">
              <w:r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t>v</w:t>
              </w:r>
              <w:r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t>archar</w:t>
              </w:r>
            </w:ins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9641E15" w14:textId="6288CF89" w:rsidR="00442C6B" w:rsidRDefault="000107C5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ins w:id="129" w:author="chen czy" w:date="2022-01-22T22:11:00Z">
              <w:r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t>2</w:t>
              </w:r>
              <w:r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t>0</w:t>
              </w:r>
            </w:ins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E2DA87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E65126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C3EC0F" w14:textId="1E382990" w:rsidR="00442C6B" w:rsidRDefault="000107C5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ins w:id="130" w:author="chen czy" w:date="2022-01-22T22:11:00Z">
              <w:r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t>无</w:t>
              </w:r>
            </w:ins>
          </w:p>
        </w:tc>
      </w:tr>
      <w:tr w:rsidR="00442C6B" w14:paraId="40098560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A19CB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物料名称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52C5CC3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1EF5A6B" w14:textId="3691BCE9" w:rsidR="00442C6B" w:rsidRDefault="000107C5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ins w:id="131" w:author="chen czy" w:date="2022-01-22T22:11:00Z">
              <w:r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t>v</w:t>
              </w:r>
              <w:r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t>archar</w:t>
              </w:r>
            </w:ins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6C697A" w14:textId="250DC237" w:rsidR="00442C6B" w:rsidRDefault="000107C5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ins w:id="132" w:author="chen czy" w:date="2022-01-22T22:11:00Z">
              <w:r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t>5</w:t>
              </w:r>
              <w:r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t>0</w:t>
              </w:r>
            </w:ins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8174669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FF502DD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7B8E29" w14:textId="6F9FD829" w:rsidR="00442C6B" w:rsidRDefault="000107C5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ins w:id="133" w:author="chen czy" w:date="2022-01-22T22:11:00Z">
              <w:r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t>无</w:t>
              </w:r>
            </w:ins>
          </w:p>
        </w:tc>
      </w:tr>
      <w:tr w:rsidR="00442C6B" w14:paraId="4087EA1B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E7C7B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lastRenderedPageBreak/>
              <w:t>不良类型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60A54E7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67C9B4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9B1E98B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959233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BA96EF1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E11EB97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4DA2CCF1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CD72A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良品数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47396F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F72FC44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nt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944853B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4B8220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6FED245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D5657B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3523CE36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D084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不良数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544825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46062B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nt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0B81E49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26EB0A9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7C0A9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AE98A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</w:tbl>
    <w:p w14:paraId="39AAAB49" w14:textId="77777777" w:rsidR="00442C6B" w:rsidRDefault="00442C6B"/>
    <w:p w14:paraId="6379D5CD" w14:textId="77777777" w:rsidR="00442C6B" w:rsidRDefault="002F5B18">
      <w:pPr>
        <w:pStyle w:val="3"/>
      </w:pPr>
      <w:r>
        <w:rPr>
          <w:rFonts w:hint="eastAsia"/>
        </w:rPr>
        <w:t>5</w:t>
      </w:r>
      <w:r>
        <w:t xml:space="preserve">.5 </w:t>
      </w:r>
      <w:r>
        <w:rPr>
          <w:rFonts w:hint="eastAsia"/>
        </w:rPr>
        <w:t>设备参数记录表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821"/>
        <w:gridCol w:w="1287"/>
        <w:gridCol w:w="868"/>
        <w:gridCol w:w="1134"/>
        <w:gridCol w:w="851"/>
        <w:gridCol w:w="1780"/>
      </w:tblGrid>
      <w:tr w:rsidR="00442C6B" w14:paraId="4F82B56B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C01D9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指标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AFBCA5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描述</w:t>
            </w: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E4E579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类型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B444394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大小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E13878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取值范围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F4013CE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缺省值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44B93B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备注</w:t>
            </w:r>
          </w:p>
        </w:tc>
      </w:tr>
      <w:tr w:rsidR="00442C6B" w14:paraId="5D684222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6B16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设备编号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8815720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F826C3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F3F343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FC824CE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C390060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1D0415B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66779165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DF8C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设备名称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FDCFBF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917A9FB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varchar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BE0C29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50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8972FB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0D82B9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05CE2D9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4E209BD8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1C57B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控制器编号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D1C7D8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2EC59D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nt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040A6E3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B4F3B70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A823F6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7859FA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3390F432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7870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更新时间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D333E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47A7557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d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atetime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F45756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0C731B8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CB3185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376E57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652F7703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4EDEA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生效标识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581C5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C446337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nt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69F0980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E3C54A5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8817B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024576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73DDD49F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5A24D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参数编码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60599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55A964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F431A9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612BE3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DD937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D6FC4CD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4C2B8A1F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2C42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参数名称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69D129E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2E0258B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C0D1FC9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E89372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11520BD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95E980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61F891F2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EB110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参数值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BB8F9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A7FCF4B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4068CE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018AA3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308D51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5AA512A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260BEEFD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3DB04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值数据类型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F5E3B8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2DFDB0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nt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969F55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F70C57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0A1336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33CFEE9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40648CAE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C182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参数单位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98865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67559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nt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54C0183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E2CF23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B3155A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EB066CD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</w:tbl>
    <w:p w14:paraId="6C75D09E" w14:textId="77777777" w:rsidR="00442C6B" w:rsidRDefault="00442C6B"/>
    <w:p w14:paraId="7ED11C54" w14:textId="77777777" w:rsidR="00442C6B" w:rsidRDefault="002F5B18">
      <w:pPr>
        <w:pStyle w:val="3"/>
      </w:pPr>
      <w:r>
        <w:rPr>
          <w:rFonts w:hint="eastAsia"/>
        </w:rPr>
        <w:t>5</w:t>
      </w:r>
      <w:r>
        <w:t xml:space="preserve">.6 </w:t>
      </w:r>
      <w:r>
        <w:rPr>
          <w:rFonts w:hint="eastAsia"/>
        </w:rPr>
        <w:t>设备报警统计表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14"/>
        <w:gridCol w:w="761"/>
        <w:gridCol w:w="1230"/>
        <w:gridCol w:w="1047"/>
        <w:gridCol w:w="1047"/>
        <w:gridCol w:w="1047"/>
        <w:gridCol w:w="1750"/>
      </w:tblGrid>
      <w:tr w:rsidR="00442C6B" w14:paraId="5478A152" w14:textId="77777777"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8C81D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指标</w:t>
            </w:r>
          </w:p>
        </w:tc>
        <w:tc>
          <w:tcPr>
            <w:tcW w:w="7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61D548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描述</w:t>
            </w:r>
          </w:p>
        </w:tc>
        <w:tc>
          <w:tcPr>
            <w:tcW w:w="12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3FEF56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类型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BCDC1AF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大小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8C31C3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取值范围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05DE1DB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缺省值</w:t>
            </w:r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CAE4422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备注</w:t>
            </w:r>
          </w:p>
        </w:tc>
      </w:tr>
      <w:tr w:rsidR="00442C6B" w14:paraId="60974861" w14:textId="77777777"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19FE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设备编号</w:t>
            </w:r>
          </w:p>
        </w:tc>
        <w:tc>
          <w:tcPr>
            <w:tcW w:w="7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EEF537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E61656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97B04B7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70CF73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D348FE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5A4066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358022D7" w14:textId="77777777"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0A7B4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设备名称</w:t>
            </w:r>
          </w:p>
        </w:tc>
        <w:tc>
          <w:tcPr>
            <w:tcW w:w="7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EE5E89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EAD85D0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varchar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1F34074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50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FC44FB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EF3CC8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FBAF4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281E0B2E" w14:textId="77777777"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5691A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控制器编号</w:t>
            </w:r>
          </w:p>
        </w:tc>
        <w:tc>
          <w:tcPr>
            <w:tcW w:w="7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35DB981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DA24009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nt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7F7F9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4FD540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B4AD9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74AD0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27CB99B0" w14:textId="77777777"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FBB4E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日期</w:t>
            </w:r>
          </w:p>
        </w:tc>
        <w:tc>
          <w:tcPr>
            <w:tcW w:w="7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1E15FC6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E2410D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d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ate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8A7B14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488CE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51E516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CE6A2A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66791CB4" w14:textId="77777777"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3B2E7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时段</w:t>
            </w:r>
          </w:p>
        </w:tc>
        <w:tc>
          <w:tcPr>
            <w:tcW w:w="7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832A1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F1F2CB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nt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FC322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01C1AC5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3BB7EF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0C006D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proofErr w:type="gramStart"/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小时级</w:t>
            </w:r>
            <w:proofErr w:type="gramEnd"/>
          </w:p>
        </w:tc>
      </w:tr>
      <w:tr w:rsidR="00442C6B" w14:paraId="637FB067" w14:textId="77777777"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4F0DB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报警编码</w:t>
            </w:r>
          </w:p>
        </w:tc>
        <w:tc>
          <w:tcPr>
            <w:tcW w:w="7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6CD1326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645619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847C6E3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A5C915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7200391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35C2D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2FBD4B67" w14:textId="77777777"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F4F84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报警类型</w:t>
            </w:r>
          </w:p>
        </w:tc>
        <w:tc>
          <w:tcPr>
            <w:tcW w:w="7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EBA3B3D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7F8D8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D64F28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4B9A66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32549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2E469D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7D99916C" w14:textId="77777777"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27049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开始时间</w:t>
            </w:r>
          </w:p>
        </w:tc>
        <w:tc>
          <w:tcPr>
            <w:tcW w:w="7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9A4708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A3E5A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d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atetime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3AF340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8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6AE48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CCF00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F21C543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1E8F1F08" w14:textId="77777777"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CE6A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结束时间</w:t>
            </w:r>
          </w:p>
        </w:tc>
        <w:tc>
          <w:tcPr>
            <w:tcW w:w="7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D874D8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60771D0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d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atetime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6A60F6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8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A9D043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CA77F1E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C48780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2FDF2267" w14:textId="77777777"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62E1A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报警耗时</w:t>
            </w:r>
          </w:p>
        </w:tc>
        <w:tc>
          <w:tcPr>
            <w:tcW w:w="7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9437E20" w14:textId="40D8366E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4A7402" w14:textId="690CC0EA" w:rsidR="00442C6B" w:rsidRDefault="00EE4215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F</w:t>
            </w: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loat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C51372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BDEFD9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A7041D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155B3C9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分钟</w:t>
            </w:r>
          </w:p>
        </w:tc>
      </w:tr>
      <w:tr w:rsidR="00442C6B" w14:paraId="27F11E96" w14:textId="77777777">
        <w:tc>
          <w:tcPr>
            <w:tcW w:w="1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790FA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报警次数</w:t>
            </w:r>
          </w:p>
        </w:tc>
        <w:tc>
          <w:tcPr>
            <w:tcW w:w="7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C18C3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02C8860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nt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7788A6A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662DF8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0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A26CBEF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D6A7400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</w:tbl>
    <w:p w14:paraId="682F1A43" w14:textId="77777777" w:rsidR="00442C6B" w:rsidRDefault="00442C6B"/>
    <w:p w14:paraId="720F57E6" w14:textId="77777777" w:rsidR="00442C6B" w:rsidRDefault="002F5B18">
      <w:pPr>
        <w:pStyle w:val="3"/>
      </w:pPr>
      <w:r>
        <w:rPr>
          <w:rFonts w:hint="eastAsia"/>
        </w:rPr>
        <w:t>5</w:t>
      </w:r>
      <w:r>
        <w:t xml:space="preserve">.7 </w:t>
      </w:r>
      <w:r>
        <w:rPr>
          <w:rFonts w:hint="eastAsia"/>
        </w:rPr>
        <w:t>设备电流分析表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821"/>
        <w:gridCol w:w="1287"/>
        <w:gridCol w:w="868"/>
        <w:gridCol w:w="1134"/>
        <w:gridCol w:w="851"/>
        <w:gridCol w:w="1780"/>
        <w:tblGridChange w:id="134">
          <w:tblGrid>
            <w:gridCol w:w="1555"/>
            <w:gridCol w:w="821"/>
            <w:gridCol w:w="1287"/>
            <w:gridCol w:w="868"/>
            <w:gridCol w:w="1134"/>
            <w:gridCol w:w="851"/>
            <w:gridCol w:w="1780"/>
          </w:tblGrid>
        </w:tblGridChange>
      </w:tblGrid>
      <w:tr w:rsidR="00442C6B" w14:paraId="4DD50CBB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C1168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指标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124B08D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描述</w:t>
            </w: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795EF09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类型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DFFEFA2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大小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E98D8A3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取值范围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8BBEDA9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缺省值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C993D64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备注</w:t>
            </w:r>
          </w:p>
        </w:tc>
      </w:tr>
      <w:tr w:rsidR="00442C6B" w14:paraId="365A0789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62EE4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设备编号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25182D8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C158424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07B3F0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32EDE2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0DE88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9EFCED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75BFF680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FDAC7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lastRenderedPageBreak/>
              <w:t>设备名称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4D8CD20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C420D6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varchar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D082A64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50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D4F043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B625DB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B13EB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593FE487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08EA6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控制器编号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4D63C6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AF98B3A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nt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5F2A47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E5C986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570EA7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DF36A3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154476" w14:paraId="38BE184C" w14:textId="77777777" w:rsidTr="007A7CAC">
        <w:tblPrEx>
          <w:tblW w:w="0" w:type="auto"/>
          <w:tblPrExChange w:id="135" w:author="chen czy" w:date="2022-01-18T16:34:00Z">
            <w:tblPrEx>
              <w:tblW w:w="0" w:type="auto"/>
            </w:tblPrEx>
          </w:tblPrExChange>
        </w:tblPrEx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6" w:author="chen czy" w:date="2022-01-18T16:34:00Z">
              <w:tcPr>
                <w:tcW w:w="155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7C5B44FB" w14:textId="3FC573D2" w:rsidR="00154476" w:rsidRDefault="001067B8" w:rsidP="00154476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ins w:id="137" w:author="chen czy" w:date="2022-01-18T16:36:00Z">
              <w:r>
                <w:rPr>
                  <w:rFonts w:ascii="Times New Roman" w:eastAsia="宋体" w:hAnsi="Times New Roman" w:cs="Times New Roman" w:hint="eastAsia"/>
                  <w:b/>
                  <w:bCs/>
                  <w:kern w:val="0"/>
                  <w:sz w:val="20"/>
                  <w:szCs w:val="20"/>
                </w:rPr>
                <w:t>时间</w:t>
              </w:r>
            </w:ins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PrChange w:id="138" w:author="chen czy" w:date="2022-01-18T16:34:00Z">
              <w:tcPr>
                <w:tcW w:w="821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547242C6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PrChange w:id="139" w:author="chen czy" w:date="2022-01-18T16:34:00Z">
              <w:tcPr>
                <w:tcW w:w="1287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3E788DDB" w14:textId="15910502" w:rsidR="00154476" w:rsidRDefault="0011373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ins w:id="140" w:author="chen czy" w:date="2022-01-18T16:37:00Z">
              <w:r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t>d</w:t>
              </w:r>
            </w:ins>
            <w:ins w:id="141" w:author="chen czy" w:date="2022-01-18T16:34:00Z">
              <w:r w:rsidR="00154476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t>ate</w:t>
              </w:r>
            </w:ins>
            <w:ins w:id="142" w:author="chen czy" w:date="2022-01-18T16:36:00Z">
              <w:r w:rsidR="001067B8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t>time</w:t>
              </w:r>
            </w:ins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PrChange w:id="143" w:author="chen czy" w:date="2022-01-18T16:34:00Z">
              <w:tcPr>
                <w:tcW w:w="868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31E6E1ED" w14:textId="39E139CC" w:rsidR="00154476" w:rsidRDefault="00EB63E2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ins w:id="144" w:author="chen czy" w:date="2022-01-18T16:41:00Z">
              <w:r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t>8</w:t>
              </w:r>
            </w:ins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PrChange w:id="145" w:author="chen czy" w:date="2022-01-18T16:34:00Z">
              <w:tcPr>
                <w:tcW w:w="1134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01761300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PrChange w:id="146" w:author="chen czy" w:date="2022-01-18T16:34:00Z">
              <w:tcPr>
                <w:tcW w:w="851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9C38892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PrChange w:id="147" w:author="chen czy" w:date="2022-01-18T16:34:00Z">
              <w:tcPr>
                <w:tcW w:w="1780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D5B0AE7" w14:textId="0D5A2F0B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ins w:id="148" w:author="chen czy" w:date="2022-01-18T16:34:00Z">
              <w:r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t>无</w:t>
              </w:r>
            </w:ins>
          </w:p>
        </w:tc>
      </w:tr>
      <w:tr w:rsidR="00154476" w:rsidDel="001067B8" w14:paraId="5A6E69DD" w14:textId="2AD33BAC" w:rsidTr="007A7CAC">
        <w:tblPrEx>
          <w:tblW w:w="0" w:type="auto"/>
          <w:tblPrExChange w:id="149" w:author="chen czy" w:date="2022-01-18T16:34:00Z">
            <w:tblPrEx>
              <w:tblW w:w="0" w:type="auto"/>
            </w:tblPrEx>
          </w:tblPrExChange>
        </w:tblPrEx>
        <w:trPr>
          <w:del w:id="150" w:author="chen czy" w:date="2022-01-18T16:36:00Z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1" w:author="chen czy" w:date="2022-01-18T16:34:00Z">
              <w:tcPr>
                <w:tcW w:w="1555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3F5CFA0" w14:textId="2572D2D0" w:rsidR="00154476" w:rsidDel="001067B8" w:rsidRDefault="00154476" w:rsidP="00154476">
            <w:pPr>
              <w:spacing w:line="240" w:lineRule="auto"/>
              <w:rPr>
                <w:del w:id="152" w:author="chen czy" w:date="2022-01-18T16:36:00Z"/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PrChange w:id="153" w:author="chen czy" w:date="2022-01-18T16:34:00Z">
              <w:tcPr>
                <w:tcW w:w="821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82B27B5" w14:textId="410E316E" w:rsidR="00154476" w:rsidDel="001067B8" w:rsidRDefault="00154476" w:rsidP="00154476">
            <w:pPr>
              <w:spacing w:line="240" w:lineRule="auto"/>
              <w:rPr>
                <w:del w:id="154" w:author="chen czy" w:date="2022-01-18T16:36:00Z"/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PrChange w:id="155" w:author="chen czy" w:date="2022-01-18T16:34:00Z">
              <w:tcPr>
                <w:tcW w:w="1287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14:paraId="5A9F2AE3" w14:textId="588B27D2" w:rsidR="00154476" w:rsidDel="001067B8" w:rsidRDefault="00154476" w:rsidP="00154476">
            <w:pPr>
              <w:spacing w:line="240" w:lineRule="auto"/>
              <w:rPr>
                <w:del w:id="156" w:author="chen czy" w:date="2022-01-18T16:36:00Z"/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PrChange w:id="157" w:author="chen czy" w:date="2022-01-18T16:34:00Z">
              <w:tcPr>
                <w:tcW w:w="868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273D2207" w14:textId="6D837B7A" w:rsidR="00154476" w:rsidDel="001067B8" w:rsidRDefault="00154476" w:rsidP="00154476">
            <w:pPr>
              <w:spacing w:line="240" w:lineRule="auto"/>
              <w:rPr>
                <w:del w:id="158" w:author="chen czy" w:date="2022-01-18T16:36:00Z"/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PrChange w:id="159" w:author="chen czy" w:date="2022-01-18T16:34:00Z">
              <w:tcPr>
                <w:tcW w:w="1134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F4F3F08" w14:textId="6824EF81" w:rsidR="00154476" w:rsidDel="001067B8" w:rsidRDefault="00154476" w:rsidP="00154476">
            <w:pPr>
              <w:spacing w:line="240" w:lineRule="auto"/>
              <w:rPr>
                <w:del w:id="160" w:author="chen czy" w:date="2022-01-18T16:36:00Z"/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PrChange w:id="161" w:author="chen czy" w:date="2022-01-18T16:34:00Z">
              <w:tcPr>
                <w:tcW w:w="851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4E32039A" w14:textId="6C050F30" w:rsidR="00154476" w:rsidDel="001067B8" w:rsidRDefault="00154476" w:rsidP="00154476">
            <w:pPr>
              <w:spacing w:line="240" w:lineRule="auto"/>
              <w:rPr>
                <w:del w:id="162" w:author="chen czy" w:date="2022-01-18T16:36:00Z"/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tcPrChange w:id="163" w:author="chen czy" w:date="2022-01-18T16:34:00Z">
              <w:tcPr>
                <w:tcW w:w="1780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14:paraId="6FC101C9" w14:textId="192490C9" w:rsidR="00154476" w:rsidDel="001067B8" w:rsidRDefault="00154476" w:rsidP="00154476">
            <w:pPr>
              <w:spacing w:line="240" w:lineRule="auto"/>
              <w:rPr>
                <w:del w:id="164" w:author="chen czy" w:date="2022-01-18T16:36:00Z"/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</w:tr>
      <w:tr w:rsidR="00154476" w14:paraId="714073B4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EFCAB" w14:textId="10DF3D60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del w:id="165" w:author="chen czy" w:date="2022-01-18T16:34:00Z">
              <w:r w:rsidDel="00154476">
                <w:rPr>
                  <w:rFonts w:ascii="Times New Roman" w:eastAsia="宋体" w:hAnsi="Times New Roman" w:cs="Times New Roman" w:hint="eastAsia"/>
                  <w:b/>
                  <w:bCs/>
                  <w:kern w:val="0"/>
                  <w:sz w:val="20"/>
                  <w:szCs w:val="20"/>
                </w:rPr>
                <w:delText>记录时间</w:delText>
              </w:r>
            </w:del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C9FD5A2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AD37375" w14:textId="66B38AC3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166" w:author="chen czy" w:date="2022-01-18T16:34:00Z">
              <w:r w:rsidDel="00154476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delText>datetime</w:delText>
              </w:r>
            </w:del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D01248B" w14:textId="7237EE08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167" w:author="chen czy" w:date="2022-01-18T16:34:00Z">
              <w:r w:rsidDel="00154476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delText>8</w:delText>
              </w:r>
            </w:del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E3EEEB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651821D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F97D16" w14:textId="6A1CE988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168" w:author="chen czy" w:date="2022-01-18T16:34:00Z">
              <w:r w:rsidDel="00154476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每分钟（后台可配）统计一次最近的一个完整的电流信息</w:delText>
              </w:r>
            </w:del>
          </w:p>
        </w:tc>
      </w:tr>
      <w:tr w:rsidR="00154476" w14:paraId="1FD85D92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3C1DE" w14:textId="3149D33D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del w:id="169" w:author="chen czy" w:date="2022-01-18T16:34:00Z">
              <w:r w:rsidDel="00154476">
                <w:rPr>
                  <w:rFonts w:ascii="Times New Roman" w:eastAsia="宋体" w:hAnsi="Times New Roman" w:cs="Times New Roman" w:hint="eastAsia"/>
                  <w:b/>
                  <w:bCs/>
                  <w:kern w:val="0"/>
                  <w:sz w:val="20"/>
                  <w:szCs w:val="20"/>
                </w:rPr>
                <w:delText>开始时间</w:delText>
              </w:r>
            </w:del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55136B1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7AC045D" w14:textId="7261E98E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170" w:author="chen czy" w:date="2022-01-18T16:34:00Z">
              <w:r w:rsidDel="00154476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t</w:delText>
              </w:r>
              <w:r w:rsidDel="00154476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delText>ime</w:delText>
              </w:r>
            </w:del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D301203" w14:textId="0AB35AD0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171" w:author="chen czy" w:date="2022-01-18T16:34:00Z">
              <w:r w:rsidDel="00154476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4</w:delText>
              </w:r>
            </w:del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300010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7F5323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3A519B6" w14:textId="5F4239E1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172" w:author="chen czy" w:date="2022-01-18T16:34:00Z">
              <w:r w:rsidDel="00154476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一个完整电流信息的开始工作时长</w:delText>
              </w:r>
            </w:del>
          </w:p>
        </w:tc>
      </w:tr>
      <w:tr w:rsidR="00154476" w14:paraId="559DFDDA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A66A8" w14:textId="7D93E76F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del w:id="173" w:author="chen czy" w:date="2022-01-18T16:34:00Z">
              <w:r w:rsidDel="00154476">
                <w:rPr>
                  <w:rFonts w:ascii="Times New Roman" w:eastAsia="宋体" w:hAnsi="Times New Roman" w:cs="Times New Roman" w:hint="eastAsia"/>
                  <w:b/>
                  <w:bCs/>
                  <w:kern w:val="0"/>
                  <w:sz w:val="20"/>
                  <w:szCs w:val="20"/>
                </w:rPr>
                <w:delText>结束时间</w:delText>
              </w:r>
            </w:del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A9112D9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A8CE42C" w14:textId="3C9364EF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174" w:author="chen czy" w:date="2022-01-18T16:34:00Z">
              <w:r w:rsidDel="00154476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t</w:delText>
              </w:r>
              <w:r w:rsidDel="00154476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delText>ime</w:delText>
              </w:r>
            </w:del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A1A67EB" w14:textId="55A14C80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175" w:author="chen czy" w:date="2022-01-18T16:34:00Z">
              <w:r w:rsidDel="00154476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4</w:delText>
              </w:r>
            </w:del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211667C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0955ACC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CC8FCFB" w14:textId="78399F4D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176" w:author="chen czy" w:date="2022-01-18T16:34:00Z">
              <w:r w:rsidDel="00154476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一个完整电流信息的结束工作时长</w:delText>
              </w:r>
            </w:del>
          </w:p>
        </w:tc>
      </w:tr>
      <w:tr w:rsidR="00154476" w14:paraId="4F03CB26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077C7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电荷量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D9FD021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7005CBA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float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F22423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B612104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3C692D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09BAB34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一个完成电流信息的电荷量</w:t>
            </w:r>
          </w:p>
        </w:tc>
      </w:tr>
      <w:tr w:rsidR="00154476" w14:paraId="701F5A62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541CD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电流峰值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0A3CDF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CE2A54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float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33AA0F9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3E3CBC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ACCEB1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822056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一个完成电流信息的电流峰值</w:t>
            </w:r>
          </w:p>
        </w:tc>
      </w:tr>
      <w:tr w:rsidR="00154476" w14:paraId="211A7934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DB44F4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电流均值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F13F72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1BED87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float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742A36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842F1D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1028AC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AF55715" w14:textId="77777777" w:rsidR="00154476" w:rsidRDefault="00154476" w:rsidP="00154476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一个完成电流信息的电流均值</w:t>
            </w:r>
          </w:p>
        </w:tc>
      </w:tr>
    </w:tbl>
    <w:p w14:paraId="0FA878B1" w14:textId="77777777" w:rsidR="00442C6B" w:rsidRDefault="00442C6B"/>
    <w:p w14:paraId="4D2AC5A3" w14:textId="77777777" w:rsidR="00442C6B" w:rsidRDefault="002F5B18">
      <w:pPr>
        <w:pStyle w:val="3"/>
      </w:pPr>
      <w:r>
        <w:rPr>
          <w:rFonts w:hint="eastAsia"/>
        </w:rPr>
        <w:t>5</w:t>
      </w:r>
      <w:r>
        <w:t xml:space="preserve">.8 </w:t>
      </w:r>
      <w:r>
        <w:rPr>
          <w:rFonts w:hint="eastAsia"/>
        </w:rPr>
        <w:t>设备能耗统计表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821"/>
        <w:gridCol w:w="1287"/>
        <w:gridCol w:w="868"/>
        <w:gridCol w:w="1134"/>
        <w:gridCol w:w="851"/>
        <w:gridCol w:w="1780"/>
      </w:tblGrid>
      <w:tr w:rsidR="00442C6B" w14:paraId="70A65C66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CE5EA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指标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3D2AD6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描述</w:t>
            </w: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0A10BB6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类型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D4B3941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大小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9E0616E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取值范围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06ABAD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缺省值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F4E949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备注</w:t>
            </w:r>
          </w:p>
        </w:tc>
      </w:tr>
      <w:tr w:rsidR="00442C6B" w14:paraId="76EE1296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3AED0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设备编号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EC641D9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D8E4F7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D4CE5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3FCCE0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799885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7DD1150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4E997E27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BED5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设备名称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9DC1AC3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BFB789E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varchar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94F0DB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50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CD9719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2A525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CA6305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12C05ACB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9845E" w14:textId="135C99B6" w:rsidR="00442C6B" w:rsidRDefault="007E7597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日期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3A8010F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F3D807B" w14:textId="62E8A99F" w:rsidR="00442C6B" w:rsidRDefault="00CE77B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D</w:t>
            </w:r>
            <w:r w:rsidR="002F5B18"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ate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76B4F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609501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E52F6A0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CC114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24A08327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7CA7A" w14:textId="067F4391" w:rsidR="00442C6B" w:rsidRDefault="007E7597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时段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CF9505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694AD77" w14:textId="79ABA94B" w:rsidR="00442C6B" w:rsidRDefault="007E7597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i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nt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CFA777" w14:textId="0CFDBF27" w:rsidR="00442C6B" w:rsidRDefault="007E7597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958562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CEEBCEF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DD30CD7" w14:textId="53288F6D" w:rsidR="00442C6B" w:rsidRDefault="007E7597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5FA77C40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42A23" w14:textId="39405844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del w:id="177" w:author="chen czy" w:date="2022-01-18T16:36:00Z">
              <w:r w:rsidDel="00CE77BB">
                <w:rPr>
                  <w:rFonts w:ascii="Times New Roman" w:eastAsia="宋体" w:hAnsi="Times New Roman" w:cs="Times New Roman" w:hint="eastAsia"/>
                  <w:b/>
                  <w:bCs/>
                  <w:kern w:val="0"/>
                  <w:sz w:val="20"/>
                  <w:szCs w:val="20"/>
                </w:rPr>
                <w:delText>分钟</w:delText>
              </w:r>
            </w:del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6158AF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93EE7D" w14:textId="043325DE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178" w:author="chen czy" w:date="2022-01-18T16:36:00Z">
              <w:r w:rsidDel="00CE77BB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i</w:delText>
              </w:r>
              <w:r w:rsidDel="00CE77BB">
                <w:rPr>
                  <w:rFonts w:ascii="Times New Roman" w:eastAsia="宋体" w:hAnsi="Times New Roman" w:cs="Times New Roman"/>
                  <w:kern w:val="0"/>
                  <w:sz w:val="20"/>
                  <w:szCs w:val="20"/>
                </w:rPr>
                <w:delText>nt</w:delText>
              </w:r>
            </w:del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312519" w14:textId="2938DD41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179" w:author="chen czy" w:date="2022-01-18T16:36:00Z">
              <w:r w:rsidDel="00CE77BB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4</w:delText>
              </w:r>
            </w:del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691B4E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495667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8489CF" w14:textId="3DB022EE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del w:id="180" w:author="chen czy" w:date="2022-01-18T16:36:00Z">
              <w:r w:rsidDel="00CE77BB">
                <w:rPr>
                  <w:rFonts w:ascii="Times New Roman" w:eastAsia="宋体" w:hAnsi="Times New Roman" w:cs="Times New Roman" w:hint="eastAsia"/>
                  <w:kern w:val="0"/>
                  <w:sz w:val="20"/>
                  <w:szCs w:val="20"/>
                </w:rPr>
                <w:delText>无</w:delText>
              </w:r>
            </w:del>
          </w:p>
        </w:tc>
      </w:tr>
      <w:tr w:rsidR="00442C6B" w14:paraId="25C00157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689FA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电荷量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DF816C9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8EE42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float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1D287E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B562F1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DA1A6A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D83D64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3DCE959D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02C23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电流峰值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AA2A2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1F380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float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B4A70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F788C97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EB6368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5793D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78B88E01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E75F6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电流均值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10349D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BF2123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float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966F4B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DC7B2E8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1272341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805E9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03EE3D89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2CB87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电压值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DACBF76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39E7B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float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37BF74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CA52C9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DD6A36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E46F9E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5621B16A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B54C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能耗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EB17133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8508FD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f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loat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5ABDF10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D99311E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FE309B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9B629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</w:tbl>
    <w:p w14:paraId="65A00DB1" w14:textId="77777777" w:rsidR="00442C6B" w:rsidRDefault="00442C6B"/>
    <w:p w14:paraId="483A2581" w14:textId="77777777" w:rsidR="00442C6B" w:rsidRDefault="002F5B18">
      <w:pPr>
        <w:pStyle w:val="3"/>
      </w:pPr>
      <w:r>
        <w:rPr>
          <w:rFonts w:hint="eastAsia"/>
        </w:rPr>
        <w:t>5</w:t>
      </w:r>
      <w:r>
        <w:t xml:space="preserve">.9 </w:t>
      </w:r>
      <w:r>
        <w:rPr>
          <w:rFonts w:hint="eastAsia"/>
        </w:rPr>
        <w:t>生产预警信息表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5"/>
        <w:gridCol w:w="821"/>
        <w:gridCol w:w="1287"/>
        <w:gridCol w:w="868"/>
        <w:gridCol w:w="1134"/>
        <w:gridCol w:w="851"/>
        <w:gridCol w:w="1780"/>
      </w:tblGrid>
      <w:tr w:rsidR="00442C6B" w14:paraId="449C6DE3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D9668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指标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9401E19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描述</w:t>
            </w: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BCF8AE9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类型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10E0CA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大小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68C7E8D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取值范围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6DFA08A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缺省值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1ECC9C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备注</w:t>
            </w:r>
          </w:p>
        </w:tc>
      </w:tr>
      <w:tr w:rsidR="00442C6B" w14:paraId="5874DC8C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088FD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预警对象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041E7D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126D50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BF86FF9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4ECA277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5215E37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C28132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2FCBD085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DC50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lastRenderedPageBreak/>
              <w:t>对象编号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ABD1D3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15FE14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C102DA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97713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DFF75F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821B28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556E9619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B5D7A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对象名称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40DDF06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331AA8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varchar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36772C7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50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2AB1A8D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268065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186F3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0E07B68A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11B1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预警时间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9FA262B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C96F20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d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atetime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5D0999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A01608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E7A203F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E340DF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7A3D8E9B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2736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预警类型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41CA6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EFF7E2E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A98889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8BD1FE8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7E0EAE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05E56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3340FDEB" w14:textId="77777777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4BE61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预警信息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35862A2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0CCC10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varchar</w:t>
            </w:r>
          </w:p>
        </w:tc>
        <w:tc>
          <w:tcPr>
            <w:tcW w:w="8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A173EFB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50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8D7F78D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040CA4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9D729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</w:tbl>
    <w:p w14:paraId="5F59E0A9" w14:textId="77777777" w:rsidR="00442C6B" w:rsidRDefault="00442C6B"/>
    <w:p w14:paraId="160C92E5" w14:textId="77777777" w:rsidR="00442C6B" w:rsidRDefault="002F5B18">
      <w:pPr>
        <w:pStyle w:val="3"/>
      </w:pPr>
      <w:r>
        <w:rPr>
          <w:rFonts w:hint="eastAsia"/>
        </w:rPr>
        <w:t>5</w:t>
      </w:r>
      <w:r>
        <w:t xml:space="preserve">.10 </w:t>
      </w:r>
      <w:r>
        <w:rPr>
          <w:rFonts w:hint="eastAsia"/>
        </w:rPr>
        <w:t>生产问题分析表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464"/>
        <w:gridCol w:w="789"/>
        <w:gridCol w:w="1257"/>
        <w:gridCol w:w="832"/>
        <w:gridCol w:w="1077"/>
        <w:gridCol w:w="816"/>
        <w:gridCol w:w="2061"/>
      </w:tblGrid>
      <w:tr w:rsidR="00442C6B" w14:paraId="24EAEDA2" w14:textId="77777777"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C0EBD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指标</w:t>
            </w:r>
          </w:p>
        </w:tc>
        <w:tc>
          <w:tcPr>
            <w:tcW w:w="7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B7E67A9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描述</w:t>
            </w:r>
          </w:p>
        </w:tc>
        <w:tc>
          <w:tcPr>
            <w:tcW w:w="12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B5BBA1A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类型</w:t>
            </w:r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8FF4D17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大小</w:t>
            </w:r>
          </w:p>
        </w:tc>
        <w:tc>
          <w:tcPr>
            <w:tcW w:w="10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53D3670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取值范围</w:t>
            </w: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5E1A51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缺省值</w:t>
            </w:r>
          </w:p>
        </w:tc>
        <w:tc>
          <w:tcPr>
            <w:tcW w:w="20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D244EAB" w14:textId="77777777" w:rsidR="00442C6B" w:rsidRDefault="002F5B18">
            <w:pPr>
              <w:spacing w:line="240" w:lineRule="auto"/>
              <w:jc w:val="center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备注</w:t>
            </w:r>
          </w:p>
        </w:tc>
      </w:tr>
      <w:tr w:rsidR="00442C6B" w14:paraId="567842FF" w14:textId="77777777"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B2EE6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问题对象</w:t>
            </w:r>
          </w:p>
        </w:tc>
        <w:tc>
          <w:tcPr>
            <w:tcW w:w="7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9331F99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94FF596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8D86DD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0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7B7A11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06B757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0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B4644A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53589010" w14:textId="77777777"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F21DA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对象编号</w:t>
            </w:r>
          </w:p>
        </w:tc>
        <w:tc>
          <w:tcPr>
            <w:tcW w:w="7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FB293A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D6E68E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577F5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0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ABC4D4C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EE401D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0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31E7AC4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7D5C4DF2" w14:textId="77777777"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B8E0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对象名称</w:t>
            </w:r>
          </w:p>
        </w:tc>
        <w:tc>
          <w:tcPr>
            <w:tcW w:w="7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5A38E2F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E928867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varchar</w:t>
            </w:r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6879D79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50</w:t>
            </w:r>
          </w:p>
        </w:tc>
        <w:tc>
          <w:tcPr>
            <w:tcW w:w="10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B124CA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5DD40B5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0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084C19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1B136A67" w14:textId="77777777"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272849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发生时间</w:t>
            </w:r>
          </w:p>
        </w:tc>
        <w:tc>
          <w:tcPr>
            <w:tcW w:w="7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415D99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CB091B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d</w:t>
            </w: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atetime</w:t>
            </w:r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CD22EB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8</w:t>
            </w:r>
          </w:p>
        </w:tc>
        <w:tc>
          <w:tcPr>
            <w:tcW w:w="10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656B5D1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89C128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0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C3F82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34E369EE" w14:textId="77777777"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5A56B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问题类型</w:t>
            </w:r>
          </w:p>
        </w:tc>
        <w:tc>
          <w:tcPr>
            <w:tcW w:w="7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07D5F5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AA7FAE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9518D7F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0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8ADF450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827D39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0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D0ADD9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5C5F07F6" w14:textId="77777777"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3B045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问题信息</w:t>
            </w:r>
          </w:p>
        </w:tc>
        <w:tc>
          <w:tcPr>
            <w:tcW w:w="7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26E149D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419CB2B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varchar</w:t>
            </w:r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C93D51C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50</w:t>
            </w:r>
          </w:p>
        </w:tc>
        <w:tc>
          <w:tcPr>
            <w:tcW w:w="10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E637E9E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9FD5F85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0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464F5B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1DDD8F8B" w14:textId="77777777"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1412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原因类型</w:t>
            </w:r>
          </w:p>
        </w:tc>
        <w:tc>
          <w:tcPr>
            <w:tcW w:w="7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4ED7EBD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23DF04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varchar</w:t>
            </w:r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92F8BCD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  <w:t>20</w:t>
            </w:r>
          </w:p>
        </w:tc>
        <w:tc>
          <w:tcPr>
            <w:tcW w:w="10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12E7CE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0538361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0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E40D4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  <w:tr w:rsidR="00442C6B" w14:paraId="1EBAD7CD" w14:textId="77777777">
        <w:tc>
          <w:tcPr>
            <w:tcW w:w="1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896EB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b/>
                <w:bCs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kern w:val="0"/>
                <w:sz w:val="20"/>
                <w:szCs w:val="20"/>
              </w:rPr>
              <w:t>原因信息</w:t>
            </w:r>
          </w:p>
        </w:tc>
        <w:tc>
          <w:tcPr>
            <w:tcW w:w="78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B22A3E4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AF63898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varchar</w:t>
            </w:r>
          </w:p>
        </w:tc>
        <w:tc>
          <w:tcPr>
            <w:tcW w:w="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2E60619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50</w:t>
            </w:r>
          </w:p>
        </w:tc>
        <w:tc>
          <w:tcPr>
            <w:tcW w:w="10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D84AFB1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655057F" w14:textId="77777777" w:rsidR="00442C6B" w:rsidRDefault="00442C6B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0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C0D512" w14:textId="77777777" w:rsidR="00442C6B" w:rsidRDefault="002F5B18">
            <w:pPr>
              <w:spacing w:line="240" w:lineRule="auto"/>
              <w:rPr>
                <w:rFonts w:ascii="Times New Roman" w:eastAsia="宋体" w:hAnsi="Times New Roman" w:cs="Times New Roman"/>
                <w:kern w:val="0"/>
                <w:sz w:val="20"/>
                <w:szCs w:val="20"/>
              </w:rPr>
            </w:pPr>
            <w:r>
              <w:rPr>
                <w:rFonts w:ascii="Times New Roman" w:eastAsia="宋体" w:hAnsi="Times New Roman" w:cs="Times New Roman" w:hint="eastAsia"/>
                <w:kern w:val="0"/>
                <w:sz w:val="20"/>
                <w:szCs w:val="20"/>
              </w:rPr>
              <w:t>无</w:t>
            </w:r>
          </w:p>
        </w:tc>
      </w:tr>
    </w:tbl>
    <w:p w14:paraId="00F59929" w14:textId="77777777" w:rsidR="00442C6B" w:rsidRDefault="00442C6B"/>
    <w:p w14:paraId="69016A85" w14:textId="77777777" w:rsidR="00442C6B" w:rsidRDefault="002F5B18">
      <w:pPr>
        <w:pStyle w:val="2"/>
      </w:pPr>
      <w:r>
        <w:rPr>
          <w:rFonts w:hint="eastAsia"/>
        </w:rPr>
        <w:lastRenderedPageBreak/>
        <w:t>6</w:t>
      </w:r>
      <w:r>
        <w:t xml:space="preserve"> </w:t>
      </w:r>
      <w:r>
        <w:rPr>
          <w:rFonts w:hint="eastAsia"/>
        </w:rPr>
        <w:t>界面设计</w:t>
      </w:r>
    </w:p>
    <w:p w14:paraId="76606C19" w14:textId="77777777" w:rsidR="00442C6B" w:rsidRDefault="002F5B18">
      <w:pPr>
        <w:pStyle w:val="3"/>
        <w:spacing w:before="240" w:after="0" w:line="415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首页</w:t>
      </w:r>
    </w:p>
    <w:p w14:paraId="6C1FE315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sz w:val="24"/>
          <w:szCs w:val="24"/>
        </w:rPr>
        <w:t>6.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界面呈现</w:t>
      </w:r>
    </w:p>
    <w:p w14:paraId="1E577AF7" w14:textId="77777777" w:rsidR="00442C6B" w:rsidRDefault="002F5B18">
      <w:pPr>
        <w:rPr>
          <w:sz w:val="28"/>
          <w:szCs w:val="28"/>
        </w:rPr>
      </w:pPr>
      <w:r>
        <w:rPr>
          <w:noProof/>
        </w:rPr>
        <w:drawing>
          <wp:inline distT="0" distB="0" distL="114300" distR="114300" wp14:anchorId="6A069927" wp14:editId="1A2E516D">
            <wp:extent cx="5271770" cy="2960370"/>
            <wp:effectExtent l="0" t="0" r="11430" b="1143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52395" w14:textId="77777777" w:rsidR="00442C6B" w:rsidRDefault="002F5B18">
      <w:pPr>
        <w:pStyle w:val="3"/>
        <w:spacing w:before="240" w:after="0" w:line="415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计划管理</w:t>
      </w:r>
    </w:p>
    <w:p w14:paraId="4F02DA67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sz w:val="24"/>
          <w:szCs w:val="24"/>
        </w:rPr>
        <w:t>6.</w:t>
      </w: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界面呈现</w:t>
      </w:r>
    </w:p>
    <w:p w14:paraId="3B818200" w14:textId="77777777" w:rsidR="00442C6B" w:rsidRDefault="002F5B18">
      <w:r>
        <w:rPr>
          <w:noProof/>
        </w:rPr>
        <w:drawing>
          <wp:inline distT="0" distB="0" distL="0" distR="0" wp14:anchorId="7DF6776B" wp14:editId="7350463E">
            <wp:extent cx="5274310" cy="2695575"/>
            <wp:effectExtent l="0" t="0" r="2540" b="9525"/>
            <wp:docPr id="3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1902" w14:textId="77777777" w:rsidR="00442C6B" w:rsidRDefault="00442C6B"/>
    <w:p w14:paraId="2B7D47DB" w14:textId="77777777" w:rsidR="00442C6B" w:rsidRDefault="002F5B18">
      <w:pPr>
        <w:pStyle w:val="3"/>
        <w:spacing w:before="240" w:after="0" w:line="415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质量管理</w:t>
      </w:r>
    </w:p>
    <w:p w14:paraId="003A6638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sz w:val="24"/>
          <w:szCs w:val="24"/>
        </w:rPr>
        <w:t>6.</w:t>
      </w: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界面呈现</w:t>
      </w:r>
    </w:p>
    <w:p w14:paraId="5B7014A9" w14:textId="77777777" w:rsidR="00442C6B" w:rsidRDefault="002F5B18">
      <w:r>
        <w:rPr>
          <w:noProof/>
        </w:rPr>
        <w:drawing>
          <wp:inline distT="0" distB="0" distL="0" distR="0" wp14:anchorId="69A3BAD2" wp14:editId="494305B2">
            <wp:extent cx="5274310" cy="2695575"/>
            <wp:effectExtent l="0" t="0" r="2540" b="9525"/>
            <wp:docPr id="4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7893" w14:textId="77777777" w:rsidR="00442C6B" w:rsidRDefault="00442C6B"/>
    <w:p w14:paraId="197F9E2F" w14:textId="77777777" w:rsidR="00442C6B" w:rsidRDefault="002F5B18">
      <w:pPr>
        <w:pStyle w:val="3"/>
        <w:spacing w:before="240" w:after="0" w:line="415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设备管理</w:t>
      </w:r>
    </w:p>
    <w:p w14:paraId="4FE43170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sz w:val="24"/>
          <w:szCs w:val="24"/>
        </w:rPr>
        <w:t>6.</w:t>
      </w:r>
      <w:r>
        <w:rPr>
          <w:rFonts w:hint="eastAsia"/>
          <w:sz w:val="24"/>
          <w:szCs w:val="24"/>
        </w:rPr>
        <w:t>4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界面呈现</w:t>
      </w:r>
    </w:p>
    <w:p w14:paraId="004970A8" w14:textId="77777777" w:rsidR="00442C6B" w:rsidRDefault="002F5B18">
      <w:r>
        <w:rPr>
          <w:noProof/>
        </w:rPr>
        <w:drawing>
          <wp:inline distT="0" distB="0" distL="0" distR="0" wp14:anchorId="2B3E5DB9" wp14:editId="129E56CE">
            <wp:extent cx="5274310" cy="2695575"/>
            <wp:effectExtent l="0" t="0" r="2540" b="9525"/>
            <wp:docPr id="5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7DC7" w14:textId="77777777" w:rsidR="00442C6B" w:rsidRDefault="002F5B18">
      <w:pPr>
        <w:pStyle w:val="3"/>
        <w:spacing w:before="240" w:after="0" w:line="415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6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能效管理</w:t>
      </w:r>
    </w:p>
    <w:p w14:paraId="15ACFD3C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sz w:val="24"/>
          <w:szCs w:val="24"/>
        </w:rPr>
        <w:t>6.</w:t>
      </w: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界面呈现</w:t>
      </w:r>
    </w:p>
    <w:p w14:paraId="287BA2AB" w14:textId="77777777" w:rsidR="00442C6B" w:rsidRDefault="002F5B18">
      <w:r>
        <w:rPr>
          <w:rFonts w:hint="eastAsia"/>
          <w:b/>
          <w:bCs/>
          <w:sz w:val="20"/>
          <w:szCs w:val="21"/>
        </w:rPr>
        <w:t>能效管理</w:t>
      </w:r>
    </w:p>
    <w:p w14:paraId="2A1C329E" w14:textId="77777777" w:rsidR="00442C6B" w:rsidRDefault="002F5B18">
      <w:r>
        <w:rPr>
          <w:noProof/>
        </w:rPr>
        <w:drawing>
          <wp:inline distT="0" distB="0" distL="0" distR="0" wp14:anchorId="5F74D315" wp14:editId="1FD2B9F4">
            <wp:extent cx="5274310" cy="2695575"/>
            <wp:effectExtent l="0" t="0" r="2540" b="9525"/>
            <wp:docPr id="6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AF98" w14:textId="77777777" w:rsidR="00442C6B" w:rsidRDefault="00442C6B"/>
    <w:p w14:paraId="123305AE" w14:textId="77777777" w:rsidR="00442C6B" w:rsidRDefault="002F5B18">
      <w:pPr>
        <w:pStyle w:val="3"/>
        <w:spacing w:before="240" w:after="0" w:line="415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能耗监控</w:t>
      </w:r>
    </w:p>
    <w:p w14:paraId="4A6DA52C" w14:textId="77777777" w:rsidR="00442C6B" w:rsidRDefault="002F5B18">
      <w:pPr>
        <w:pStyle w:val="4"/>
        <w:spacing w:before="240" w:after="0" w:line="377" w:lineRule="auto"/>
        <w:rPr>
          <w:sz w:val="24"/>
          <w:szCs w:val="24"/>
        </w:rPr>
      </w:pPr>
      <w:r>
        <w:rPr>
          <w:sz w:val="24"/>
          <w:szCs w:val="24"/>
        </w:rPr>
        <w:t>6.</w:t>
      </w:r>
      <w:r>
        <w:rPr>
          <w:rFonts w:hint="eastAsia"/>
          <w:sz w:val="24"/>
          <w:szCs w:val="24"/>
        </w:rPr>
        <w:t>6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界面呈现</w:t>
      </w:r>
    </w:p>
    <w:p w14:paraId="6B667554" w14:textId="77777777" w:rsidR="00442C6B" w:rsidRDefault="002F5B18">
      <w:r>
        <w:rPr>
          <w:noProof/>
        </w:rPr>
        <w:drawing>
          <wp:inline distT="0" distB="0" distL="0" distR="0" wp14:anchorId="723479A3" wp14:editId="622B64AA">
            <wp:extent cx="5274310" cy="2695575"/>
            <wp:effectExtent l="0" t="0" r="2540" b="9525"/>
            <wp:docPr id="9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0A61" w14:textId="77777777" w:rsidR="00442C6B" w:rsidRDefault="00442C6B"/>
    <w:p w14:paraId="008B169D" w14:textId="77777777" w:rsidR="00442C6B" w:rsidRDefault="00442C6B"/>
    <w:p w14:paraId="72EF43AC" w14:textId="77777777" w:rsidR="00442C6B" w:rsidRDefault="00442C6B"/>
    <w:p w14:paraId="600417FE" w14:textId="77777777" w:rsidR="00442C6B" w:rsidRDefault="00442C6B"/>
    <w:p w14:paraId="1819500E" w14:textId="77777777" w:rsidR="00442C6B" w:rsidRDefault="00442C6B"/>
    <w:sectPr w:rsidR="00442C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91ABCB" w14:textId="77777777" w:rsidR="00ED4E5F" w:rsidRDefault="00ED4E5F">
      <w:pPr>
        <w:spacing w:line="240" w:lineRule="auto"/>
      </w:pPr>
      <w:r>
        <w:separator/>
      </w:r>
    </w:p>
  </w:endnote>
  <w:endnote w:type="continuationSeparator" w:id="0">
    <w:p w14:paraId="7CB18979" w14:textId="77777777" w:rsidR="00ED4E5F" w:rsidRDefault="00ED4E5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B24057" w14:textId="77777777" w:rsidR="00ED4E5F" w:rsidRDefault="00ED4E5F">
      <w:r>
        <w:separator/>
      </w:r>
    </w:p>
  </w:footnote>
  <w:footnote w:type="continuationSeparator" w:id="0">
    <w:p w14:paraId="477A28F3" w14:textId="77777777" w:rsidR="00ED4E5F" w:rsidRDefault="00ED4E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1B5EA0"/>
    <w:multiLevelType w:val="multilevel"/>
    <w:tmpl w:val="1C1B5EA0"/>
    <w:lvl w:ilvl="0">
      <w:start w:val="1"/>
      <w:numFmt w:val="decimal"/>
      <w:lvlText w:val="%1."/>
      <w:lvlJc w:val="left"/>
      <w:pPr>
        <w:ind w:left="78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Times New Roman" w:hAnsi="Times New Roman" w:cs="Times New Roman" w:hint="default"/>
      </w:rPr>
    </w:lvl>
  </w:abstractNum>
  <w:abstractNum w:abstractNumId="1" w15:restartNumberingAfterBreak="0">
    <w:nsid w:val="4FFD5FA2"/>
    <w:multiLevelType w:val="multilevel"/>
    <w:tmpl w:val="4FFD5FA2"/>
    <w:lvl w:ilvl="0">
      <w:start w:val="1"/>
      <w:numFmt w:val="decimal"/>
      <w:lvlText w:val="%1."/>
      <w:lvlJc w:val="left"/>
      <w:pPr>
        <w:ind w:left="78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Times New Roman" w:hAnsi="Times New Roman" w:cs="Times New Roman" w:hint="default"/>
      </w:rPr>
    </w:lvl>
  </w:abstractNum>
  <w:abstractNum w:abstractNumId="2" w15:restartNumberingAfterBreak="0">
    <w:nsid w:val="600C6E6F"/>
    <w:multiLevelType w:val="multilevel"/>
    <w:tmpl w:val="600C6E6F"/>
    <w:lvl w:ilvl="0">
      <w:start w:val="1"/>
      <w:numFmt w:val="decimal"/>
      <w:lvlText w:val="%1."/>
      <w:lvlJc w:val="left"/>
      <w:pPr>
        <w:ind w:left="78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Times New Roman" w:hAnsi="Times New Roman" w:cs="Times New Roman" w:hint="default"/>
      </w:rPr>
    </w:lvl>
  </w:abstractNum>
  <w:abstractNum w:abstractNumId="3" w15:restartNumberingAfterBreak="0">
    <w:nsid w:val="63462FBE"/>
    <w:multiLevelType w:val="multilevel"/>
    <w:tmpl w:val="63462FBE"/>
    <w:lvl w:ilvl="0">
      <w:start w:val="1"/>
      <w:numFmt w:val="decimal"/>
      <w:lvlText w:val="%1."/>
      <w:lvlJc w:val="left"/>
      <w:pPr>
        <w:ind w:left="78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Times New Roman" w:hAnsi="Times New Roman" w:cs="Times New Roman" w:hint="default"/>
      </w:rPr>
    </w:lvl>
  </w:abstractNum>
  <w:abstractNum w:abstractNumId="4" w15:restartNumberingAfterBreak="0">
    <w:nsid w:val="6B271899"/>
    <w:multiLevelType w:val="multilevel"/>
    <w:tmpl w:val="6B271899"/>
    <w:lvl w:ilvl="0">
      <w:start w:val="1"/>
      <w:numFmt w:val="decimal"/>
      <w:lvlText w:val="%1."/>
      <w:lvlJc w:val="left"/>
      <w:pPr>
        <w:ind w:left="78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Times New Roman" w:hAnsi="Times New Roman" w:cs="Times New Roman" w:hint="default"/>
      </w:rPr>
    </w:lvl>
  </w:abstractNum>
  <w:abstractNum w:abstractNumId="5" w15:restartNumberingAfterBreak="0">
    <w:nsid w:val="6B7D5925"/>
    <w:multiLevelType w:val="multilevel"/>
    <w:tmpl w:val="6B7D5925"/>
    <w:lvl w:ilvl="0">
      <w:start w:val="1"/>
      <w:numFmt w:val="decimal"/>
      <w:lvlText w:val="%1."/>
      <w:lvlJc w:val="left"/>
      <w:pPr>
        <w:ind w:left="78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Times New Roman" w:hAnsi="Times New Roman" w:cs="Times New Roman" w:hint="default"/>
      </w:rPr>
    </w:lvl>
  </w:abstractNum>
  <w:abstractNum w:abstractNumId="6" w15:restartNumberingAfterBreak="0">
    <w:nsid w:val="786936E9"/>
    <w:multiLevelType w:val="multilevel"/>
    <w:tmpl w:val="786936E9"/>
    <w:lvl w:ilvl="0">
      <w:start w:val="1"/>
      <w:numFmt w:val="decimal"/>
      <w:lvlText w:val="%1."/>
      <w:lvlJc w:val="left"/>
      <w:pPr>
        <w:ind w:left="78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126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68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52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94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78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4200" w:hanging="420"/>
      </w:pPr>
      <w:rPr>
        <w:rFonts w:ascii="Times New Roman" w:hAnsi="Times New Roman" w:cs="Times New Roman" w:hint="default"/>
      </w:r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chen czy">
    <w15:presenceInfo w15:providerId="Windows Live" w15:userId="db9c9f4ab422fcd6"/>
  </w15:person>
  <w15:person w15:author=" ">
    <w15:presenceInfo w15:providerId="Windows Live" w15:userId="db9c9f4ab422fcd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trackRevisions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457A"/>
    <w:rsid w:val="00001CC4"/>
    <w:rsid w:val="000035FB"/>
    <w:rsid w:val="0000516B"/>
    <w:rsid w:val="000107C5"/>
    <w:rsid w:val="0001174D"/>
    <w:rsid w:val="00011900"/>
    <w:rsid w:val="00012347"/>
    <w:rsid w:val="00015BBA"/>
    <w:rsid w:val="00016452"/>
    <w:rsid w:val="000164A9"/>
    <w:rsid w:val="00026D3C"/>
    <w:rsid w:val="0003013B"/>
    <w:rsid w:val="000309F1"/>
    <w:rsid w:val="000310FE"/>
    <w:rsid w:val="00031FF0"/>
    <w:rsid w:val="00036B8B"/>
    <w:rsid w:val="000507E6"/>
    <w:rsid w:val="00056D2C"/>
    <w:rsid w:val="000734A9"/>
    <w:rsid w:val="00074301"/>
    <w:rsid w:val="000808C4"/>
    <w:rsid w:val="00085625"/>
    <w:rsid w:val="0008592D"/>
    <w:rsid w:val="000861CF"/>
    <w:rsid w:val="000864CC"/>
    <w:rsid w:val="00086758"/>
    <w:rsid w:val="000874EA"/>
    <w:rsid w:val="00090596"/>
    <w:rsid w:val="00096253"/>
    <w:rsid w:val="000968CC"/>
    <w:rsid w:val="000A1B3E"/>
    <w:rsid w:val="000A4BBD"/>
    <w:rsid w:val="000A79C9"/>
    <w:rsid w:val="000C190C"/>
    <w:rsid w:val="000C256C"/>
    <w:rsid w:val="000C52D8"/>
    <w:rsid w:val="000C613D"/>
    <w:rsid w:val="000C6171"/>
    <w:rsid w:val="000D2504"/>
    <w:rsid w:val="000D3331"/>
    <w:rsid w:val="000D457A"/>
    <w:rsid w:val="000D5502"/>
    <w:rsid w:val="000E4730"/>
    <w:rsid w:val="000E4ECA"/>
    <w:rsid w:val="000E7A68"/>
    <w:rsid w:val="000F029F"/>
    <w:rsid w:val="000F0BB3"/>
    <w:rsid w:val="000F2873"/>
    <w:rsid w:val="00103595"/>
    <w:rsid w:val="001067B8"/>
    <w:rsid w:val="001069DD"/>
    <w:rsid w:val="00106D91"/>
    <w:rsid w:val="00113736"/>
    <w:rsid w:val="00113B40"/>
    <w:rsid w:val="0011569B"/>
    <w:rsid w:val="001250DB"/>
    <w:rsid w:val="0012637D"/>
    <w:rsid w:val="00131752"/>
    <w:rsid w:val="00132A6B"/>
    <w:rsid w:val="0013440D"/>
    <w:rsid w:val="00135EDF"/>
    <w:rsid w:val="001366BD"/>
    <w:rsid w:val="0014511C"/>
    <w:rsid w:val="0014557E"/>
    <w:rsid w:val="00151DF5"/>
    <w:rsid w:val="00154476"/>
    <w:rsid w:val="00160133"/>
    <w:rsid w:val="00166B68"/>
    <w:rsid w:val="0017143D"/>
    <w:rsid w:val="00173437"/>
    <w:rsid w:val="00174C77"/>
    <w:rsid w:val="00175E06"/>
    <w:rsid w:val="001761C6"/>
    <w:rsid w:val="00176391"/>
    <w:rsid w:val="00176EE0"/>
    <w:rsid w:val="001813F8"/>
    <w:rsid w:val="00181DE4"/>
    <w:rsid w:val="0019070F"/>
    <w:rsid w:val="0019425B"/>
    <w:rsid w:val="00195679"/>
    <w:rsid w:val="00195D3D"/>
    <w:rsid w:val="001979F7"/>
    <w:rsid w:val="001A366B"/>
    <w:rsid w:val="001A54BB"/>
    <w:rsid w:val="001A62DC"/>
    <w:rsid w:val="001A6743"/>
    <w:rsid w:val="001B1266"/>
    <w:rsid w:val="001B2D5C"/>
    <w:rsid w:val="001B39A6"/>
    <w:rsid w:val="001B4808"/>
    <w:rsid w:val="001B50B3"/>
    <w:rsid w:val="001B65D0"/>
    <w:rsid w:val="001B750D"/>
    <w:rsid w:val="001C0A63"/>
    <w:rsid w:val="001C0FEB"/>
    <w:rsid w:val="001C3350"/>
    <w:rsid w:val="001C4629"/>
    <w:rsid w:val="001C6177"/>
    <w:rsid w:val="001C67BD"/>
    <w:rsid w:val="001D7ECA"/>
    <w:rsid w:val="001E5229"/>
    <w:rsid w:val="001E609C"/>
    <w:rsid w:val="001F0B96"/>
    <w:rsid w:val="001F148C"/>
    <w:rsid w:val="001F46E5"/>
    <w:rsid w:val="00210475"/>
    <w:rsid w:val="00220D4A"/>
    <w:rsid w:val="00222568"/>
    <w:rsid w:val="0022498E"/>
    <w:rsid w:val="002317BD"/>
    <w:rsid w:val="00235EDF"/>
    <w:rsid w:val="002405F0"/>
    <w:rsid w:val="002428D8"/>
    <w:rsid w:val="00245582"/>
    <w:rsid w:val="002469C8"/>
    <w:rsid w:val="00251992"/>
    <w:rsid w:val="00252132"/>
    <w:rsid w:val="00253581"/>
    <w:rsid w:val="00265D87"/>
    <w:rsid w:val="002663E8"/>
    <w:rsid w:val="00271E53"/>
    <w:rsid w:val="002749E9"/>
    <w:rsid w:val="0027594A"/>
    <w:rsid w:val="00277E12"/>
    <w:rsid w:val="00284245"/>
    <w:rsid w:val="00284A7F"/>
    <w:rsid w:val="00285E7F"/>
    <w:rsid w:val="00287168"/>
    <w:rsid w:val="00290CE7"/>
    <w:rsid w:val="00291AA6"/>
    <w:rsid w:val="002936D0"/>
    <w:rsid w:val="002A0C31"/>
    <w:rsid w:val="002B0B80"/>
    <w:rsid w:val="002B2A82"/>
    <w:rsid w:val="002B2D94"/>
    <w:rsid w:val="002B3315"/>
    <w:rsid w:val="002B7209"/>
    <w:rsid w:val="002C000F"/>
    <w:rsid w:val="002C0C5F"/>
    <w:rsid w:val="002C11B4"/>
    <w:rsid w:val="002C184A"/>
    <w:rsid w:val="002C1AE9"/>
    <w:rsid w:val="002C2C15"/>
    <w:rsid w:val="002C3ECE"/>
    <w:rsid w:val="002C5220"/>
    <w:rsid w:val="002C6B8E"/>
    <w:rsid w:val="002C79E3"/>
    <w:rsid w:val="002D081A"/>
    <w:rsid w:val="002D5619"/>
    <w:rsid w:val="002D7E34"/>
    <w:rsid w:val="002E1910"/>
    <w:rsid w:val="002E1B97"/>
    <w:rsid w:val="002E64EB"/>
    <w:rsid w:val="002E6AAA"/>
    <w:rsid w:val="002E7D41"/>
    <w:rsid w:val="002F3738"/>
    <w:rsid w:val="002F580C"/>
    <w:rsid w:val="002F5AE8"/>
    <w:rsid w:val="002F5B18"/>
    <w:rsid w:val="00306FB1"/>
    <w:rsid w:val="003079D0"/>
    <w:rsid w:val="00313359"/>
    <w:rsid w:val="00313CFF"/>
    <w:rsid w:val="003171C9"/>
    <w:rsid w:val="003229FB"/>
    <w:rsid w:val="00323315"/>
    <w:rsid w:val="00323788"/>
    <w:rsid w:val="00330378"/>
    <w:rsid w:val="003306E5"/>
    <w:rsid w:val="0033216D"/>
    <w:rsid w:val="003403EA"/>
    <w:rsid w:val="003405C6"/>
    <w:rsid w:val="00345DC4"/>
    <w:rsid w:val="003521AE"/>
    <w:rsid w:val="0035339C"/>
    <w:rsid w:val="003547CF"/>
    <w:rsid w:val="00354C11"/>
    <w:rsid w:val="0035663A"/>
    <w:rsid w:val="00360BE9"/>
    <w:rsid w:val="003665EC"/>
    <w:rsid w:val="0037416A"/>
    <w:rsid w:val="00384989"/>
    <w:rsid w:val="00387405"/>
    <w:rsid w:val="003875D6"/>
    <w:rsid w:val="003879C0"/>
    <w:rsid w:val="00395ABD"/>
    <w:rsid w:val="00396634"/>
    <w:rsid w:val="00396878"/>
    <w:rsid w:val="00397A0F"/>
    <w:rsid w:val="00397A2F"/>
    <w:rsid w:val="003A491C"/>
    <w:rsid w:val="003A4A12"/>
    <w:rsid w:val="003B13FA"/>
    <w:rsid w:val="003B201B"/>
    <w:rsid w:val="003B4771"/>
    <w:rsid w:val="003C0372"/>
    <w:rsid w:val="003C1344"/>
    <w:rsid w:val="003C2322"/>
    <w:rsid w:val="003C2839"/>
    <w:rsid w:val="003C7540"/>
    <w:rsid w:val="003D08E6"/>
    <w:rsid w:val="003D3F27"/>
    <w:rsid w:val="003E11DB"/>
    <w:rsid w:val="003E1259"/>
    <w:rsid w:val="003E1678"/>
    <w:rsid w:val="003E16C5"/>
    <w:rsid w:val="003E69AA"/>
    <w:rsid w:val="003E7083"/>
    <w:rsid w:val="003F0A85"/>
    <w:rsid w:val="003F2A9E"/>
    <w:rsid w:val="003F6359"/>
    <w:rsid w:val="004018C4"/>
    <w:rsid w:val="00403DE6"/>
    <w:rsid w:val="004064E7"/>
    <w:rsid w:val="004069C6"/>
    <w:rsid w:val="00415A65"/>
    <w:rsid w:val="00416976"/>
    <w:rsid w:val="004229DE"/>
    <w:rsid w:val="00426DA3"/>
    <w:rsid w:val="0044009D"/>
    <w:rsid w:val="00442C6B"/>
    <w:rsid w:val="00443B68"/>
    <w:rsid w:val="00446B5F"/>
    <w:rsid w:val="00450CB7"/>
    <w:rsid w:val="0045215F"/>
    <w:rsid w:val="004622CA"/>
    <w:rsid w:val="00466E69"/>
    <w:rsid w:val="00476F9E"/>
    <w:rsid w:val="004868B5"/>
    <w:rsid w:val="004902E3"/>
    <w:rsid w:val="00490B41"/>
    <w:rsid w:val="00490C01"/>
    <w:rsid w:val="00491191"/>
    <w:rsid w:val="004923ED"/>
    <w:rsid w:val="00494043"/>
    <w:rsid w:val="00494C98"/>
    <w:rsid w:val="00497648"/>
    <w:rsid w:val="00497A8B"/>
    <w:rsid w:val="004A2843"/>
    <w:rsid w:val="004A2E9B"/>
    <w:rsid w:val="004A5D6D"/>
    <w:rsid w:val="004B1484"/>
    <w:rsid w:val="004B4898"/>
    <w:rsid w:val="004B7378"/>
    <w:rsid w:val="004B7A75"/>
    <w:rsid w:val="004C2A92"/>
    <w:rsid w:val="004C3D85"/>
    <w:rsid w:val="004C79D4"/>
    <w:rsid w:val="004D401D"/>
    <w:rsid w:val="004D4CED"/>
    <w:rsid w:val="004E75D1"/>
    <w:rsid w:val="004F1C26"/>
    <w:rsid w:val="004F3EA2"/>
    <w:rsid w:val="005013FC"/>
    <w:rsid w:val="00504168"/>
    <w:rsid w:val="00504729"/>
    <w:rsid w:val="00504FB3"/>
    <w:rsid w:val="00514FEC"/>
    <w:rsid w:val="00515352"/>
    <w:rsid w:val="00525474"/>
    <w:rsid w:val="00535F18"/>
    <w:rsid w:val="0054210D"/>
    <w:rsid w:val="0054212A"/>
    <w:rsid w:val="005452EF"/>
    <w:rsid w:val="00546978"/>
    <w:rsid w:val="00546AA5"/>
    <w:rsid w:val="00546AE6"/>
    <w:rsid w:val="00550498"/>
    <w:rsid w:val="005542DE"/>
    <w:rsid w:val="0056193E"/>
    <w:rsid w:val="00561F7A"/>
    <w:rsid w:val="00567212"/>
    <w:rsid w:val="005720B1"/>
    <w:rsid w:val="0057426F"/>
    <w:rsid w:val="00574BB3"/>
    <w:rsid w:val="005756AF"/>
    <w:rsid w:val="005760ED"/>
    <w:rsid w:val="00576D3D"/>
    <w:rsid w:val="00583A31"/>
    <w:rsid w:val="005851DB"/>
    <w:rsid w:val="00591006"/>
    <w:rsid w:val="005928EE"/>
    <w:rsid w:val="005940F1"/>
    <w:rsid w:val="005A07D9"/>
    <w:rsid w:val="005A19EF"/>
    <w:rsid w:val="005A3053"/>
    <w:rsid w:val="005A50AD"/>
    <w:rsid w:val="005A54B1"/>
    <w:rsid w:val="005A64CB"/>
    <w:rsid w:val="005B0343"/>
    <w:rsid w:val="005B1202"/>
    <w:rsid w:val="005B18C0"/>
    <w:rsid w:val="005B1CFC"/>
    <w:rsid w:val="005B331C"/>
    <w:rsid w:val="005C24BB"/>
    <w:rsid w:val="005C585F"/>
    <w:rsid w:val="005C6855"/>
    <w:rsid w:val="005D0440"/>
    <w:rsid w:val="005D3091"/>
    <w:rsid w:val="005D4DE3"/>
    <w:rsid w:val="005D511C"/>
    <w:rsid w:val="005D5A2D"/>
    <w:rsid w:val="005D670F"/>
    <w:rsid w:val="005D71EA"/>
    <w:rsid w:val="005E2EDF"/>
    <w:rsid w:val="005E321E"/>
    <w:rsid w:val="005E5B78"/>
    <w:rsid w:val="005E70C3"/>
    <w:rsid w:val="005F0EDD"/>
    <w:rsid w:val="005F2275"/>
    <w:rsid w:val="005F28F3"/>
    <w:rsid w:val="005F4776"/>
    <w:rsid w:val="005F7D1D"/>
    <w:rsid w:val="00600900"/>
    <w:rsid w:val="006013F1"/>
    <w:rsid w:val="006017CC"/>
    <w:rsid w:val="0060537D"/>
    <w:rsid w:val="0060598F"/>
    <w:rsid w:val="006120B1"/>
    <w:rsid w:val="00615269"/>
    <w:rsid w:val="00615E57"/>
    <w:rsid w:val="00622349"/>
    <w:rsid w:val="00623CA8"/>
    <w:rsid w:val="00631FB1"/>
    <w:rsid w:val="00632411"/>
    <w:rsid w:val="00635D41"/>
    <w:rsid w:val="0064449C"/>
    <w:rsid w:val="00644931"/>
    <w:rsid w:val="006460AA"/>
    <w:rsid w:val="0064684D"/>
    <w:rsid w:val="00647E2B"/>
    <w:rsid w:val="006500D1"/>
    <w:rsid w:val="00651DC4"/>
    <w:rsid w:val="00661DEB"/>
    <w:rsid w:val="00662099"/>
    <w:rsid w:val="00663C81"/>
    <w:rsid w:val="0066449D"/>
    <w:rsid w:val="00665A59"/>
    <w:rsid w:val="006663F5"/>
    <w:rsid w:val="00674B58"/>
    <w:rsid w:val="00683229"/>
    <w:rsid w:val="00690B03"/>
    <w:rsid w:val="00694592"/>
    <w:rsid w:val="006A1549"/>
    <w:rsid w:val="006A27D3"/>
    <w:rsid w:val="006A6F4A"/>
    <w:rsid w:val="006B030B"/>
    <w:rsid w:val="006B5DD8"/>
    <w:rsid w:val="006B7317"/>
    <w:rsid w:val="006B7D15"/>
    <w:rsid w:val="006C4746"/>
    <w:rsid w:val="006C47CB"/>
    <w:rsid w:val="006C5E8D"/>
    <w:rsid w:val="006C7039"/>
    <w:rsid w:val="006D1392"/>
    <w:rsid w:val="006D1552"/>
    <w:rsid w:val="006D5DEA"/>
    <w:rsid w:val="006E178A"/>
    <w:rsid w:val="006E5C77"/>
    <w:rsid w:val="006E6B32"/>
    <w:rsid w:val="006F4E12"/>
    <w:rsid w:val="006F60E8"/>
    <w:rsid w:val="006F733D"/>
    <w:rsid w:val="007042A0"/>
    <w:rsid w:val="007074E1"/>
    <w:rsid w:val="00710A10"/>
    <w:rsid w:val="0071451E"/>
    <w:rsid w:val="00724261"/>
    <w:rsid w:val="00727124"/>
    <w:rsid w:val="0073218A"/>
    <w:rsid w:val="00737B2A"/>
    <w:rsid w:val="00737CC4"/>
    <w:rsid w:val="00741092"/>
    <w:rsid w:val="007413AE"/>
    <w:rsid w:val="00753598"/>
    <w:rsid w:val="00755D32"/>
    <w:rsid w:val="00756CC9"/>
    <w:rsid w:val="00757FD8"/>
    <w:rsid w:val="00763872"/>
    <w:rsid w:val="007670B1"/>
    <w:rsid w:val="0077059C"/>
    <w:rsid w:val="00773411"/>
    <w:rsid w:val="00775291"/>
    <w:rsid w:val="00776651"/>
    <w:rsid w:val="00777D7A"/>
    <w:rsid w:val="007824DD"/>
    <w:rsid w:val="00783A62"/>
    <w:rsid w:val="00783CFF"/>
    <w:rsid w:val="007901A2"/>
    <w:rsid w:val="00790590"/>
    <w:rsid w:val="00791012"/>
    <w:rsid w:val="007A2C40"/>
    <w:rsid w:val="007A58D4"/>
    <w:rsid w:val="007B600C"/>
    <w:rsid w:val="007C004B"/>
    <w:rsid w:val="007C02F4"/>
    <w:rsid w:val="007C1848"/>
    <w:rsid w:val="007C3DD5"/>
    <w:rsid w:val="007C7585"/>
    <w:rsid w:val="007D00C6"/>
    <w:rsid w:val="007D0613"/>
    <w:rsid w:val="007D2F91"/>
    <w:rsid w:val="007D4EDD"/>
    <w:rsid w:val="007E5DB4"/>
    <w:rsid w:val="007E7597"/>
    <w:rsid w:val="007E7683"/>
    <w:rsid w:val="007F1440"/>
    <w:rsid w:val="007F1CF1"/>
    <w:rsid w:val="007F3894"/>
    <w:rsid w:val="007F5A29"/>
    <w:rsid w:val="0080079F"/>
    <w:rsid w:val="00802A5F"/>
    <w:rsid w:val="0080416F"/>
    <w:rsid w:val="00804671"/>
    <w:rsid w:val="008065EE"/>
    <w:rsid w:val="00807FCD"/>
    <w:rsid w:val="008139A3"/>
    <w:rsid w:val="008208C7"/>
    <w:rsid w:val="00830759"/>
    <w:rsid w:val="00833D1E"/>
    <w:rsid w:val="00834AE8"/>
    <w:rsid w:val="0083603B"/>
    <w:rsid w:val="008454E5"/>
    <w:rsid w:val="008456D7"/>
    <w:rsid w:val="00846DB4"/>
    <w:rsid w:val="00852694"/>
    <w:rsid w:val="00866A4C"/>
    <w:rsid w:val="00870823"/>
    <w:rsid w:val="00872B12"/>
    <w:rsid w:val="00880F7B"/>
    <w:rsid w:val="00884F51"/>
    <w:rsid w:val="00886CFF"/>
    <w:rsid w:val="008925B8"/>
    <w:rsid w:val="00892DB2"/>
    <w:rsid w:val="00893AEC"/>
    <w:rsid w:val="00894210"/>
    <w:rsid w:val="00895037"/>
    <w:rsid w:val="008952E2"/>
    <w:rsid w:val="008A0655"/>
    <w:rsid w:val="008A3864"/>
    <w:rsid w:val="008A55A4"/>
    <w:rsid w:val="008A7985"/>
    <w:rsid w:val="008B0105"/>
    <w:rsid w:val="008C7F5D"/>
    <w:rsid w:val="008D3F97"/>
    <w:rsid w:val="008D47D2"/>
    <w:rsid w:val="008D58DF"/>
    <w:rsid w:val="008D6759"/>
    <w:rsid w:val="008E2081"/>
    <w:rsid w:val="008F00BB"/>
    <w:rsid w:val="008F36E1"/>
    <w:rsid w:val="008F4248"/>
    <w:rsid w:val="008F5B77"/>
    <w:rsid w:val="008F65A8"/>
    <w:rsid w:val="0090120D"/>
    <w:rsid w:val="00902734"/>
    <w:rsid w:val="0090444E"/>
    <w:rsid w:val="0090658C"/>
    <w:rsid w:val="00907096"/>
    <w:rsid w:val="0090717C"/>
    <w:rsid w:val="00911C2B"/>
    <w:rsid w:val="009132BF"/>
    <w:rsid w:val="00914130"/>
    <w:rsid w:val="00914402"/>
    <w:rsid w:val="00920AAF"/>
    <w:rsid w:val="009313C4"/>
    <w:rsid w:val="00934FE7"/>
    <w:rsid w:val="00935DBA"/>
    <w:rsid w:val="0094506E"/>
    <w:rsid w:val="0094730B"/>
    <w:rsid w:val="00952961"/>
    <w:rsid w:val="00956C15"/>
    <w:rsid w:val="009618AA"/>
    <w:rsid w:val="00962CAE"/>
    <w:rsid w:val="00964210"/>
    <w:rsid w:val="009659C8"/>
    <w:rsid w:val="00967DDD"/>
    <w:rsid w:val="0097380F"/>
    <w:rsid w:val="00983BBF"/>
    <w:rsid w:val="00993365"/>
    <w:rsid w:val="00994297"/>
    <w:rsid w:val="00995381"/>
    <w:rsid w:val="00997609"/>
    <w:rsid w:val="009A14E5"/>
    <w:rsid w:val="009A170C"/>
    <w:rsid w:val="009A2046"/>
    <w:rsid w:val="009A22BE"/>
    <w:rsid w:val="009A30F7"/>
    <w:rsid w:val="009A3E2A"/>
    <w:rsid w:val="009A6C6D"/>
    <w:rsid w:val="009B0452"/>
    <w:rsid w:val="009B04A0"/>
    <w:rsid w:val="009B3D41"/>
    <w:rsid w:val="009B7560"/>
    <w:rsid w:val="009B75CB"/>
    <w:rsid w:val="009C160E"/>
    <w:rsid w:val="009C3003"/>
    <w:rsid w:val="009C3623"/>
    <w:rsid w:val="009C39E8"/>
    <w:rsid w:val="009C3C4E"/>
    <w:rsid w:val="009C40D8"/>
    <w:rsid w:val="009C5227"/>
    <w:rsid w:val="009C6280"/>
    <w:rsid w:val="009C7E32"/>
    <w:rsid w:val="009D5B07"/>
    <w:rsid w:val="009D6B01"/>
    <w:rsid w:val="009E29CE"/>
    <w:rsid w:val="009E71AD"/>
    <w:rsid w:val="009E7322"/>
    <w:rsid w:val="009F092A"/>
    <w:rsid w:val="009F4F87"/>
    <w:rsid w:val="009F57F5"/>
    <w:rsid w:val="009F6DE6"/>
    <w:rsid w:val="00A0057D"/>
    <w:rsid w:val="00A013FD"/>
    <w:rsid w:val="00A02D84"/>
    <w:rsid w:val="00A07466"/>
    <w:rsid w:val="00A114FF"/>
    <w:rsid w:val="00A163EA"/>
    <w:rsid w:val="00A169E8"/>
    <w:rsid w:val="00A22518"/>
    <w:rsid w:val="00A2309E"/>
    <w:rsid w:val="00A23CEA"/>
    <w:rsid w:val="00A254E4"/>
    <w:rsid w:val="00A332AB"/>
    <w:rsid w:val="00A3373E"/>
    <w:rsid w:val="00A34F45"/>
    <w:rsid w:val="00A4220D"/>
    <w:rsid w:val="00A432C8"/>
    <w:rsid w:val="00A5065F"/>
    <w:rsid w:val="00A524EC"/>
    <w:rsid w:val="00A554BA"/>
    <w:rsid w:val="00A61D1D"/>
    <w:rsid w:val="00A664EA"/>
    <w:rsid w:val="00A7126D"/>
    <w:rsid w:val="00A765EA"/>
    <w:rsid w:val="00A76D0F"/>
    <w:rsid w:val="00A81BD1"/>
    <w:rsid w:val="00A81C2D"/>
    <w:rsid w:val="00A827AB"/>
    <w:rsid w:val="00A842EC"/>
    <w:rsid w:val="00A8679C"/>
    <w:rsid w:val="00A90529"/>
    <w:rsid w:val="00A9672A"/>
    <w:rsid w:val="00A97ACC"/>
    <w:rsid w:val="00AA22B7"/>
    <w:rsid w:val="00AA2EC6"/>
    <w:rsid w:val="00AA399E"/>
    <w:rsid w:val="00AB1949"/>
    <w:rsid w:val="00AB460F"/>
    <w:rsid w:val="00AB49F8"/>
    <w:rsid w:val="00AB7928"/>
    <w:rsid w:val="00AC3A3E"/>
    <w:rsid w:val="00AD0D69"/>
    <w:rsid w:val="00AD1775"/>
    <w:rsid w:val="00AD2FAF"/>
    <w:rsid w:val="00AD4CE0"/>
    <w:rsid w:val="00AE01F3"/>
    <w:rsid w:val="00AE0BCF"/>
    <w:rsid w:val="00AE4600"/>
    <w:rsid w:val="00AE5604"/>
    <w:rsid w:val="00AE68C4"/>
    <w:rsid w:val="00AF09D4"/>
    <w:rsid w:val="00AF61B9"/>
    <w:rsid w:val="00B00DE1"/>
    <w:rsid w:val="00B0146A"/>
    <w:rsid w:val="00B023A5"/>
    <w:rsid w:val="00B03A7E"/>
    <w:rsid w:val="00B0462A"/>
    <w:rsid w:val="00B206F0"/>
    <w:rsid w:val="00B208D5"/>
    <w:rsid w:val="00B230A9"/>
    <w:rsid w:val="00B23592"/>
    <w:rsid w:val="00B24417"/>
    <w:rsid w:val="00B24654"/>
    <w:rsid w:val="00B26730"/>
    <w:rsid w:val="00B26E90"/>
    <w:rsid w:val="00B279BB"/>
    <w:rsid w:val="00B34D56"/>
    <w:rsid w:val="00B35B12"/>
    <w:rsid w:val="00B37732"/>
    <w:rsid w:val="00B44803"/>
    <w:rsid w:val="00B448BD"/>
    <w:rsid w:val="00B46505"/>
    <w:rsid w:val="00B46BFA"/>
    <w:rsid w:val="00B522BF"/>
    <w:rsid w:val="00B52B0A"/>
    <w:rsid w:val="00B53136"/>
    <w:rsid w:val="00B62171"/>
    <w:rsid w:val="00B655E5"/>
    <w:rsid w:val="00B65F52"/>
    <w:rsid w:val="00B66DC6"/>
    <w:rsid w:val="00B677EE"/>
    <w:rsid w:val="00B72D2C"/>
    <w:rsid w:val="00B80DCE"/>
    <w:rsid w:val="00B83AA2"/>
    <w:rsid w:val="00B93B0A"/>
    <w:rsid w:val="00BA49BC"/>
    <w:rsid w:val="00BA5DD6"/>
    <w:rsid w:val="00BB290A"/>
    <w:rsid w:val="00BB39F1"/>
    <w:rsid w:val="00BB476C"/>
    <w:rsid w:val="00BB58BF"/>
    <w:rsid w:val="00BC156C"/>
    <w:rsid w:val="00BC181F"/>
    <w:rsid w:val="00BC48E4"/>
    <w:rsid w:val="00BC7D44"/>
    <w:rsid w:val="00BD4721"/>
    <w:rsid w:val="00BD67D7"/>
    <w:rsid w:val="00BE01DF"/>
    <w:rsid w:val="00BE0225"/>
    <w:rsid w:val="00BE522C"/>
    <w:rsid w:val="00BE598E"/>
    <w:rsid w:val="00BE673B"/>
    <w:rsid w:val="00BE6C94"/>
    <w:rsid w:val="00BF065A"/>
    <w:rsid w:val="00BF1FFE"/>
    <w:rsid w:val="00C03524"/>
    <w:rsid w:val="00C04D90"/>
    <w:rsid w:val="00C0610F"/>
    <w:rsid w:val="00C13351"/>
    <w:rsid w:val="00C20131"/>
    <w:rsid w:val="00C23496"/>
    <w:rsid w:val="00C27FAC"/>
    <w:rsid w:val="00C32DE3"/>
    <w:rsid w:val="00C33DEF"/>
    <w:rsid w:val="00C43116"/>
    <w:rsid w:val="00C4520C"/>
    <w:rsid w:val="00C463E3"/>
    <w:rsid w:val="00C50F2D"/>
    <w:rsid w:val="00C63162"/>
    <w:rsid w:val="00C65E7B"/>
    <w:rsid w:val="00C7124C"/>
    <w:rsid w:val="00C718A5"/>
    <w:rsid w:val="00C721CA"/>
    <w:rsid w:val="00C75AA0"/>
    <w:rsid w:val="00C80353"/>
    <w:rsid w:val="00C804C4"/>
    <w:rsid w:val="00C819FD"/>
    <w:rsid w:val="00C84111"/>
    <w:rsid w:val="00C84ADD"/>
    <w:rsid w:val="00C85B99"/>
    <w:rsid w:val="00C90724"/>
    <w:rsid w:val="00C931CE"/>
    <w:rsid w:val="00CA01B5"/>
    <w:rsid w:val="00CA0F3F"/>
    <w:rsid w:val="00CA14BE"/>
    <w:rsid w:val="00CA3042"/>
    <w:rsid w:val="00CA329E"/>
    <w:rsid w:val="00CA3C0F"/>
    <w:rsid w:val="00CA56E8"/>
    <w:rsid w:val="00CC0908"/>
    <w:rsid w:val="00CC1917"/>
    <w:rsid w:val="00CC4356"/>
    <w:rsid w:val="00CC4465"/>
    <w:rsid w:val="00CD40F7"/>
    <w:rsid w:val="00CD4A8F"/>
    <w:rsid w:val="00CE02B3"/>
    <w:rsid w:val="00CE154F"/>
    <w:rsid w:val="00CE2FD9"/>
    <w:rsid w:val="00CE77BB"/>
    <w:rsid w:val="00CF1E8B"/>
    <w:rsid w:val="00CF3B78"/>
    <w:rsid w:val="00D00F75"/>
    <w:rsid w:val="00D01309"/>
    <w:rsid w:val="00D03314"/>
    <w:rsid w:val="00D03640"/>
    <w:rsid w:val="00D06D3A"/>
    <w:rsid w:val="00D06FC1"/>
    <w:rsid w:val="00D079BA"/>
    <w:rsid w:val="00D07AAD"/>
    <w:rsid w:val="00D07D59"/>
    <w:rsid w:val="00D1005A"/>
    <w:rsid w:val="00D12436"/>
    <w:rsid w:val="00D12EEB"/>
    <w:rsid w:val="00D146E4"/>
    <w:rsid w:val="00D15472"/>
    <w:rsid w:val="00D26E70"/>
    <w:rsid w:val="00D2752E"/>
    <w:rsid w:val="00D27CB2"/>
    <w:rsid w:val="00D33CD1"/>
    <w:rsid w:val="00D35E35"/>
    <w:rsid w:val="00D37DAE"/>
    <w:rsid w:val="00D419D2"/>
    <w:rsid w:val="00D44FB9"/>
    <w:rsid w:val="00D46924"/>
    <w:rsid w:val="00D46AC3"/>
    <w:rsid w:val="00D528FF"/>
    <w:rsid w:val="00D53485"/>
    <w:rsid w:val="00D5388B"/>
    <w:rsid w:val="00D53939"/>
    <w:rsid w:val="00D57214"/>
    <w:rsid w:val="00D7413B"/>
    <w:rsid w:val="00D77AD4"/>
    <w:rsid w:val="00D77E82"/>
    <w:rsid w:val="00D81A69"/>
    <w:rsid w:val="00D82A3B"/>
    <w:rsid w:val="00D848C6"/>
    <w:rsid w:val="00D85009"/>
    <w:rsid w:val="00D85FB5"/>
    <w:rsid w:val="00D87E48"/>
    <w:rsid w:val="00D920E9"/>
    <w:rsid w:val="00D959BA"/>
    <w:rsid w:val="00DA14BA"/>
    <w:rsid w:val="00DA3700"/>
    <w:rsid w:val="00DA60E9"/>
    <w:rsid w:val="00DA7054"/>
    <w:rsid w:val="00DB17C3"/>
    <w:rsid w:val="00DB2F7D"/>
    <w:rsid w:val="00DB476A"/>
    <w:rsid w:val="00DC1CE3"/>
    <w:rsid w:val="00DC51F4"/>
    <w:rsid w:val="00DC5383"/>
    <w:rsid w:val="00DC5F67"/>
    <w:rsid w:val="00DC6825"/>
    <w:rsid w:val="00DD132B"/>
    <w:rsid w:val="00DD2471"/>
    <w:rsid w:val="00DD3614"/>
    <w:rsid w:val="00DD44F3"/>
    <w:rsid w:val="00DE0D6B"/>
    <w:rsid w:val="00DE2A39"/>
    <w:rsid w:val="00DE3EC6"/>
    <w:rsid w:val="00DE5233"/>
    <w:rsid w:val="00DE670B"/>
    <w:rsid w:val="00DE6C86"/>
    <w:rsid w:val="00DF2224"/>
    <w:rsid w:val="00DF6815"/>
    <w:rsid w:val="00DF78AA"/>
    <w:rsid w:val="00E021FD"/>
    <w:rsid w:val="00E03FA0"/>
    <w:rsid w:val="00E048A2"/>
    <w:rsid w:val="00E04D09"/>
    <w:rsid w:val="00E0522E"/>
    <w:rsid w:val="00E07125"/>
    <w:rsid w:val="00E11066"/>
    <w:rsid w:val="00E1181B"/>
    <w:rsid w:val="00E148D2"/>
    <w:rsid w:val="00E22A87"/>
    <w:rsid w:val="00E270FD"/>
    <w:rsid w:val="00E30C40"/>
    <w:rsid w:val="00E31009"/>
    <w:rsid w:val="00E40CF0"/>
    <w:rsid w:val="00E419E2"/>
    <w:rsid w:val="00E42C9D"/>
    <w:rsid w:val="00E43165"/>
    <w:rsid w:val="00E43DA5"/>
    <w:rsid w:val="00E44A9C"/>
    <w:rsid w:val="00E547E0"/>
    <w:rsid w:val="00E55768"/>
    <w:rsid w:val="00E6135C"/>
    <w:rsid w:val="00E6375F"/>
    <w:rsid w:val="00E6503D"/>
    <w:rsid w:val="00E65E98"/>
    <w:rsid w:val="00E67422"/>
    <w:rsid w:val="00E67836"/>
    <w:rsid w:val="00E7002D"/>
    <w:rsid w:val="00E72DF0"/>
    <w:rsid w:val="00E81AD8"/>
    <w:rsid w:val="00E82D3D"/>
    <w:rsid w:val="00E84DF1"/>
    <w:rsid w:val="00E855A0"/>
    <w:rsid w:val="00E85CFC"/>
    <w:rsid w:val="00E90EC3"/>
    <w:rsid w:val="00E915AD"/>
    <w:rsid w:val="00E9539D"/>
    <w:rsid w:val="00E95954"/>
    <w:rsid w:val="00E961DE"/>
    <w:rsid w:val="00E972EA"/>
    <w:rsid w:val="00EA06C0"/>
    <w:rsid w:val="00EA1BC5"/>
    <w:rsid w:val="00EA495B"/>
    <w:rsid w:val="00EA77C1"/>
    <w:rsid w:val="00EB04FA"/>
    <w:rsid w:val="00EB2421"/>
    <w:rsid w:val="00EB3DD9"/>
    <w:rsid w:val="00EB4C5F"/>
    <w:rsid w:val="00EB63E2"/>
    <w:rsid w:val="00EB794E"/>
    <w:rsid w:val="00EC2AC5"/>
    <w:rsid w:val="00EC68F9"/>
    <w:rsid w:val="00ED10ED"/>
    <w:rsid w:val="00ED1AFE"/>
    <w:rsid w:val="00ED2867"/>
    <w:rsid w:val="00ED4E5F"/>
    <w:rsid w:val="00ED6DC5"/>
    <w:rsid w:val="00EE00DA"/>
    <w:rsid w:val="00EE0F7C"/>
    <w:rsid w:val="00EE12F4"/>
    <w:rsid w:val="00EE1340"/>
    <w:rsid w:val="00EE20C0"/>
    <w:rsid w:val="00EE2702"/>
    <w:rsid w:val="00EE4215"/>
    <w:rsid w:val="00EE4C77"/>
    <w:rsid w:val="00EF0DFD"/>
    <w:rsid w:val="00EF225C"/>
    <w:rsid w:val="00EF56B5"/>
    <w:rsid w:val="00F067F1"/>
    <w:rsid w:val="00F07878"/>
    <w:rsid w:val="00F07AF7"/>
    <w:rsid w:val="00F1012B"/>
    <w:rsid w:val="00F131D0"/>
    <w:rsid w:val="00F13F8F"/>
    <w:rsid w:val="00F14D53"/>
    <w:rsid w:val="00F15276"/>
    <w:rsid w:val="00F174E8"/>
    <w:rsid w:val="00F17ECD"/>
    <w:rsid w:val="00F221FF"/>
    <w:rsid w:val="00F25F4D"/>
    <w:rsid w:val="00F2687C"/>
    <w:rsid w:val="00F26F57"/>
    <w:rsid w:val="00F27206"/>
    <w:rsid w:val="00F369D8"/>
    <w:rsid w:val="00F37275"/>
    <w:rsid w:val="00F40ACB"/>
    <w:rsid w:val="00F46889"/>
    <w:rsid w:val="00F51417"/>
    <w:rsid w:val="00F52A97"/>
    <w:rsid w:val="00F558DD"/>
    <w:rsid w:val="00F561F7"/>
    <w:rsid w:val="00F615A2"/>
    <w:rsid w:val="00F67164"/>
    <w:rsid w:val="00F7020E"/>
    <w:rsid w:val="00F7135D"/>
    <w:rsid w:val="00F9353D"/>
    <w:rsid w:val="00F954B6"/>
    <w:rsid w:val="00FA30C1"/>
    <w:rsid w:val="00FA37BA"/>
    <w:rsid w:val="00FA7B8F"/>
    <w:rsid w:val="00FB3D7C"/>
    <w:rsid w:val="00FC1D3A"/>
    <w:rsid w:val="00FC4F32"/>
    <w:rsid w:val="00FD3A3E"/>
    <w:rsid w:val="00FD698E"/>
    <w:rsid w:val="00FE43AF"/>
    <w:rsid w:val="00FF29E6"/>
    <w:rsid w:val="00FF4855"/>
    <w:rsid w:val="00FF5FE2"/>
    <w:rsid w:val="00FF7473"/>
    <w:rsid w:val="040E3E0D"/>
    <w:rsid w:val="06CF67EE"/>
    <w:rsid w:val="07054E78"/>
    <w:rsid w:val="072D1C71"/>
    <w:rsid w:val="07BD7843"/>
    <w:rsid w:val="12294EEB"/>
    <w:rsid w:val="12A26C79"/>
    <w:rsid w:val="1D566B26"/>
    <w:rsid w:val="1FBC7279"/>
    <w:rsid w:val="21401046"/>
    <w:rsid w:val="215307A9"/>
    <w:rsid w:val="22A75E2C"/>
    <w:rsid w:val="2607340E"/>
    <w:rsid w:val="2637585B"/>
    <w:rsid w:val="3185083F"/>
    <w:rsid w:val="32572C47"/>
    <w:rsid w:val="34292ABA"/>
    <w:rsid w:val="3A0A4934"/>
    <w:rsid w:val="3D2B2E9A"/>
    <w:rsid w:val="40D035AD"/>
    <w:rsid w:val="40D1799C"/>
    <w:rsid w:val="417175DD"/>
    <w:rsid w:val="445A2EA4"/>
    <w:rsid w:val="47220315"/>
    <w:rsid w:val="4BEA6BAD"/>
    <w:rsid w:val="515A6FC2"/>
    <w:rsid w:val="53003007"/>
    <w:rsid w:val="57B31E44"/>
    <w:rsid w:val="5C7D6786"/>
    <w:rsid w:val="602E673C"/>
    <w:rsid w:val="66832AA1"/>
    <w:rsid w:val="6BB45EB3"/>
    <w:rsid w:val="6CC17860"/>
    <w:rsid w:val="6DCB7C62"/>
    <w:rsid w:val="6FBE15AE"/>
    <w:rsid w:val="6FFD6D99"/>
    <w:rsid w:val="70F9062B"/>
    <w:rsid w:val="716770DC"/>
    <w:rsid w:val="72291212"/>
    <w:rsid w:val="731C4F47"/>
    <w:rsid w:val="73B53C11"/>
    <w:rsid w:val="76E04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77AE57"/>
  <w15:docId w15:val="{E5265350-391B-429B-BBDA-7BB2E72130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line="360" w:lineRule="auto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qFormat/>
    <w:pPr>
      <w:ind w:leftChars="2500" w:left="100"/>
    </w:pPr>
  </w:style>
  <w:style w:type="table" w:styleId="a5">
    <w:name w:val="Table Grid"/>
    <w:basedOn w:val="a1"/>
    <w:uiPriority w:val="9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11">
    <w:name w:val="正文1"/>
    <w:qFormat/>
    <w:pPr>
      <w:jc w:val="both"/>
    </w:pPr>
    <w:rPr>
      <w:rFonts w:ascii="Calibri" w:hAnsi="Calibri" w:cs="Calibri"/>
      <w:kern w:val="2"/>
      <w:sz w:val="21"/>
      <w:szCs w:val="21"/>
    </w:rPr>
  </w:style>
  <w:style w:type="character" w:customStyle="1" w:styleId="50">
    <w:name w:val="标题 5 字符"/>
    <w:basedOn w:val="a0"/>
    <w:link w:val="5"/>
    <w:uiPriority w:val="9"/>
    <w:qFormat/>
    <w:rPr>
      <w:b/>
      <w:bCs/>
      <w:kern w:val="2"/>
      <w:sz w:val="28"/>
      <w:szCs w:val="28"/>
    </w:rPr>
  </w:style>
  <w:style w:type="paragraph" w:customStyle="1" w:styleId="12">
    <w:name w:val="列表段落1"/>
    <w:basedOn w:val="a"/>
    <w:qFormat/>
    <w:pPr>
      <w:spacing w:line="240" w:lineRule="auto"/>
      <w:ind w:firstLineChars="200" w:firstLine="420"/>
    </w:pPr>
    <w:rPr>
      <w:rFonts w:ascii="Calibri" w:eastAsia="宋体" w:hAnsi="Calibri" w:cs="Times New Roman"/>
      <w:sz w:val="24"/>
      <w:szCs w:val="24"/>
    </w:rPr>
  </w:style>
  <w:style w:type="character" w:customStyle="1" w:styleId="a4">
    <w:name w:val="日期 字符"/>
    <w:basedOn w:val="a0"/>
    <w:link w:val="a3"/>
    <w:uiPriority w:val="99"/>
    <w:semiHidden/>
    <w:qFormat/>
    <w:rPr>
      <w:kern w:val="2"/>
      <w:sz w:val="21"/>
      <w:szCs w:val="22"/>
    </w:rPr>
  </w:style>
  <w:style w:type="paragraph" w:styleId="a7">
    <w:name w:val="Revision"/>
    <w:hidden/>
    <w:uiPriority w:val="99"/>
    <w:semiHidden/>
    <w:rsid w:val="005B0343"/>
    <w:rPr>
      <w:rFonts w:asciiTheme="minorHAnsi" w:eastAsiaTheme="minorEastAsia" w:hAnsiTheme="minorHAnsi" w:cstheme="minorBidi"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microsoft.com/office/2011/relationships/people" Target="peop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</TotalTime>
  <Pages>34</Pages>
  <Words>2035</Words>
  <Characters>11601</Characters>
  <Application>Microsoft Office Word</Application>
  <DocSecurity>0</DocSecurity>
  <Lines>96</Lines>
  <Paragraphs>27</Paragraphs>
  <ScaleCrop>false</ScaleCrop>
  <Company/>
  <LinksUpToDate>false</LinksUpToDate>
  <CharactersWithSpaces>13609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 </dc:creator>
  <cp:lastModifiedBy>chen czy</cp:lastModifiedBy>
  <cp:revision>849</cp:revision>
  <dcterms:created xsi:type="dcterms:W3CDTF">2021-12-20T14:37:00Z</dcterms:created>
  <dcterms:modified xsi:type="dcterms:W3CDTF">2022-01-24T00:43:00Z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2052-11.1.0.11194</vt:lpwstr>
  </property>
  <property fmtid="{D5CDD505-2E9C-101B-9397-08002B2CF9AE}" pid="3" name="ICV">
    <vt:lpwstr>ABD7405350E741E1B150B79B13300F46</vt:lpwstr>
  </property>
</Properties>
</file>